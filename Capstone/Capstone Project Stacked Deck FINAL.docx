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FCC57F" w14:textId="77777777" w:rsidR="00F8334B" w:rsidRDefault="00F8334B" w:rsidP="00242C48"/>
    <w:p w14:paraId="4B3155E7" w14:textId="77777777" w:rsidR="00242C48" w:rsidRDefault="00242C48" w:rsidP="00242C48"/>
    <w:p w14:paraId="3EB964AC" w14:textId="77777777" w:rsidR="00242C48" w:rsidRDefault="00242C48" w:rsidP="00242C48"/>
    <w:p w14:paraId="6957E795" w14:textId="77777777" w:rsidR="00242C48" w:rsidRDefault="00242C48" w:rsidP="00242C48"/>
    <w:p w14:paraId="6C5C3BCF" w14:textId="77777777" w:rsidR="00B60641" w:rsidRDefault="00B60641" w:rsidP="00242C48"/>
    <w:p w14:paraId="296F57A1" w14:textId="77777777" w:rsidR="00B60641" w:rsidRDefault="00B60641" w:rsidP="00242C48"/>
    <w:p w14:paraId="2F8196D4" w14:textId="77777777" w:rsidR="00B60641" w:rsidRDefault="00B60641" w:rsidP="00242C48"/>
    <w:p w14:paraId="1984069B" w14:textId="77777777" w:rsidR="00242C48" w:rsidRDefault="00242C48" w:rsidP="00242C48"/>
    <w:p w14:paraId="78FE15A3" w14:textId="77777777" w:rsidR="00F8334B" w:rsidRDefault="00F8334B" w:rsidP="00F8334B">
      <w:pPr>
        <w:pStyle w:val="Title"/>
        <w:rPr>
          <w:sz w:val="96"/>
        </w:rPr>
      </w:pPr>
    </w:p>
    <w:p w14:paraId="46910A4C" w14:textId="77777777" w:rsidR="00242C48" w:rsidRDefault="00242C48" w:rsidP="00917140">
      <w:pPr>
        <w:pStyle w:val="Title"/>
        <w:spacing w:after="0"/>
        <w:rPr>
          <w:sz w:val="96"/>
        </w:rPr>
      </w:pPr>
      <w:r>
        <w:rPr>
          <w:sz w:val="96"/>
        </w:rPr>
        <w:t xml:space="preserve">PROJECT </w:t>
      </w:r>
    </w:p>
    <w:p w14:paraId="4544D7A8" w14:textId="77777777" w:rsidR="00F8334B" w:rsidRDefault="00F8334B" w:rsidP="00917140">
      <w:pPr>
        <w:pStyle w:val="Title"/>
        <w:spacing w:after="0"/>
        <w:rPr>
          <w:color w:val="C00000"/>
        </w:rPr>
      </w:pPr>
      <w:r w:rsidRPr="00F8334B">
        <w:rPr>
          <w:sz w:val="96"/>
        </w:rPr>
        <w:t>Stacked Deck</w:t>
      </w:r>
      <w:r w:rsidR="00917140">
        <w:rPr>
          <w:sz w:val="96"/>
        </w:rPr>
        <w:tab/>
      </w:r>
      <w:r w:rsidR="00917140">
        <w:rPr>
          <w:sz w:val="96"/>
        </w:rPr>
        <w:tab/>
      </w:r>
      <w:r w:rsidR="00917140">
        <w:rPr>
          <w:sz w:val="96"/>
        </w:rPr>
        <w:tab/>
      </w:r>
      <w:r w:rsidR="00917140">
        <w:rPr>
          <w:sz w:val="96"/>
        </w:rPr>
        <w:tab/>
      </w:r>
      <w:r w:rsidRPr="00F8334B">
        <w:rPr>
          <w:color w:val="auto"/>
        </w:rPr>
        <w:sym w:font="Symbol" w:char="F0AA"/>
      </w:r>
      <w:r w:rsidRPr="00F8334B">
        <w:rPr>
          <w:color w:val="C00000"/>
        </w:rPr>
        <w:sym w:font="Symbol" w:char="F0A9"/>
      </w:r>
    </w:p>
    <w:p w14:paraId="7D121DE5" w14:textId="77777777" w:rsidR="00F8334B" w:rsidRPr="00F8334B" w:rsidRDefault="00F8334B" w:rsidP="00917140">
      <w:pPr>
        <w:pStyle w:val="Title"/>
        <w:spacing w:after="0"/>
        <w:ind w:firstLine="720"/>
        <w:rPr>
          <w:sz w:val="96"/>
        </w:rPr>
      </w:pPr>
      <w:r>
        <w:rPr>
          <w:color w:val="auto"/>
        </w:rPr>
        <w:t xml:space="preserve">          </w:t>
      </w:r>
      <w:r w:rsidR="00917140">
        <w:rPr>
          <w:color w:val="auto"/>
        </w:rPr>
        <w:t xml:space="preserve">                              </w:t>
      </w:r>
      <w:r w:rsidR="00917140">
        <w:rPr>
          <w:color w:val="auto"/>
        </w:rPr>
        <w:tab/>
      </w:r>
      <w:r w:rsidR="00917140">
        <w:rPr>
          <w:color w:val="auto"/>
        </w:rPr>
        <w:tab/>
      </w:r>
      <w:r w:rsidR="00917140">
        <w:rPr>
          <w:color w:val="auto"/>
        </w:rPr>
        <w:tab/>
      </w:r>
      <w:r w:rsidR="00917140">
        <w:rPr>
          <w:color w:val="auto"/>
        </w:rPr>
        <w:tab/>
      </w:r>
      <w:r w:rsidRPr="00F8334B">
        <w:rPr>
          <w:color w:val="C00000"/>
        </w:rPr>
        <w:sym w:font="Symbol" w:char="F0A8"/>
      </w:r>
      <w:r w:rsidR="00917140" w:rsidRPr="00F8334B">
        <w:rPr>
          <w:color w:val="auto"/>
        </w:rPr>
        <w:sym w:font="Symbol" w:char="F0A7"/>
      </w:r>
    </w:p>
    <w:p w14:paraId="3B11E08A" w14:textId="77777777" w:rsidR="00F8334B" w:rsidRDefault="00F8334B" w:rsidP="00F8334B"/>
    <w:p w14:paraId="37DFDBD6" w14:textId="77777777" w:rsidR="00F8334B" w:rsidRDefault="00F8334B" w:rsidP="00F8334B"/>
    <w:p w14:paraId="22016215" w14:textId="77777777" w:rsidR="00F8334B" w:rsidRDefault="00F8334B" w:rsidP="00F8334B"/>
    <w:p w14:paraId="2A1C8218" w14:textId="77777777" w:rsidR="00F8334B" w:rsidRDefault="00F8334B" w:rsidP="00242C48">
      <w:pPr>
        <w:pStyle w:val="Heading1"/>
        <w:jc w:val="right"/>
      </w:pPr>
    </w:p>
    <w:p w14:paraId="22B78A9E" w14:textId="77777777" w:rsidR="00F8334B" w:rsidRDefault="00242C48" w:rsidP="00242C48">
      <w:pPr>
        <w:pStyle w:val="Heading1"/>
        <w:jc w:val="right"/>
      </w:pPr>
      <w:r>
        <w:tab/>
      </w:r>
      <w:r>
        <w:tab/>
      </w:r>
      <w:r>
        <w:tab/>
      </w:r>
      <w:r>
        <w:tab/>
      </w:r>
      <w:r>
        <w:tab/>
      </w:r>
      <w:r>
        <w:tab/>
      </w:r>
      <w:r>
        <w:tab/>
        <w:t>Developed By: Chao Zhang</w:t>
      </w:r>
    </w:p>
    <w:p w14:paraId="764D9634" w14:textId="77777777" w:rsidR="00242C48" w:rsidRDefault="00242C48" w:rsidP="00242C48">
      <w:pPr>
        <w:pStyle w:val="Heading1"/>
        <w:jc w:val="right"/>
      </w:pPr>
      <w:r>
        <w:t>Student ID: 000306946</w:t>
      </w:r>
    </w:p>
    <w:p w14:paraId="19883BAF" w14:textId="77777777" w:rsidR="00242C48" w:rsidRDefault="00242C48" w:rsidP="00242C48">
      <w:pPr>
        <w:pStyle w:val="Heading1"/>
        <w:jc w:val="right"/>
      </w:pPr>
      <w:r>
        <w:t>Faculty Advisor: Dennis Angle</w:t>
      </w:r>
    </w:p>
    <w:p w14:paraId="1A66668B" w14:textId="77777777" w:rsidR="00242C48" w:rsidRDefault="00242C48" w:rsidP="00242C48">
      <w:pPr>
        <w:pStyle w:val="Heading1"/>
        <w:jc w:val="right"/>
      </w:pPr>
      <w:r>
        <w:t>Date Submitted: April 17</w:t>
      </w:r>
      <w:r w:rsidR="00A94568" w:rsidRPr="00A94568">
        <w:rPr>
          <w:vertAlign w:val="superscript"/>
        </w:rPr>
        <w:t>th</w:t>
      </w:r>
      <w:r>
        <w:t>, 2015</w:t>
      </w:r>
    </w:p>
    <w:p w14:paraId="65789E49" w14:textId="77777777" w:rsidR="00F8334B" w:rsidRDefault="00F8334B" w:rsidP="00F8334B"/>
    <w:p w14:paraId="5F5D54C6" w14:textId="77777777" w:rsidR="00B60641" w:rsidRDefault="00B60641" w:rsidP="00F8334B"/>
    <w:p w14:paraId="1A8A0C3E" w14:textId="77777777" w:rsidR="00B60641" w:rsidRDefault="00B60641" w:rsidP="00F8334B"/>
    <w:p w14:paraId="3D0477F9" w14:textId="77777777" w:rsidR="0003738D" w:rsidRDefault="0003738D" w:rsidP="0003738D">
      <w:pPr>
        <w:pStyle w:val="Title"/>
      </w:pPr>
      <w:r>
        <w:t>Background</w:t>
      </w:r>
    </w:p>
    <w:p w14:paraId="6F7B4FF0" w14:textId="2E838B2D" w:rsidR="00F8334B" w:rsidRPr="0003738D" w:rsidRDefault="0003738D" w:rsidP="0003738D">
      <w:pPr>
        <w:spacing w:line="480" w:lineRule="auto"/>
        <w:rPr>
          <w:color w:val="365F91" w:themeColor="accent1" w:themeShade="BF"/>
        </w:rPr>
      </w:pPr>
      <w:r w:rsidRPr="0003738D">
        <w:rPr>
          <w:color w:val="365F91" w:themeColor="accent1" w:themeShade="BF"/>
        </w:rPr>
        <w:t xml:space="preserve">Many people enjoy casual gambling, but the money spent on gas along with time on the road could be put to better use. </w:t>
      </w:r>
      <w:r w:rsidR="009B7E07">
        <w:rPr>
          <w:color w:val="365F91" w:themeColor="accent1" w:themeShade="BF"/>
        </w:rPr>
        <w:t xml:space="preserve">I myself love watching poker online, but my friends are not as enthusiastic as I am about it. So it is difficult for me to get any hands on experience of playing it at a beginner level without travelling hours to the casino.  </w:t>
      </w:r>
      <w:r w:rsidRPr="0003738D">
        <w:rPr>
          <w:color w:val="365F91" w:themeColor="accent1" w:themeShade="BF"/>
        </w:rPr>
        <w:t>I envision project</w:t>
      </w:r>
      <w:r>
        <w:rPr>
          <w:color w:val="365F91" w:themeColor="accent1" w:themeShade="BF"/>
        </w:rPr>
        <w:t xml:space="preserve"> </w:t>
      </w:r>
      <w:r w:rsidRPr="0003738D">
        <w:rPr>
          <w:i/>
          <w:color w:val="365F91" w:themeColor="accent1" w:themeShade="BF"/>
        </w:rPr>
        <w:t>Stacked Deck</w:t>
      </w:r>
      <w:r w:rsidRPr="0003738D">
        <w:rPr>
          <w:color w:val="365F91" w:themeColor="accent1" w:themeShade="BF"/>
        </w:rPr>
        <w:t xml:space="preserve"> to be a simple online gambling site for people to enjoy at the comfort of their homes. It will allow members to</w:t>
      </w:r>
      <w:r w:rsidR="006E64F8">
        <w:rPr>
          <w:color w:val="365F91" w:themeColor="accent1" w:themeShade="BF"/>
        </w:rPr>
        <w:t xml:space="preserve"> order</w:t>
      </w:r>
      <w:r w:rsidRPr="0003738D">
        <w:rPr>
          <w:color w:val="365F91" w:themeColor="accent1" w:themeShade="BF"/>
        </w:rPr>
        <w:t xml:space="preserve"> credits to play </w:t>
      </w:r>
      <w:r>
        <w:rPr>
          <w:color w:val="365F91" w:themeColor="accent1" w:themeShade="BF"/>
        </w:rPr>
        <w:t>B</w:t>
      </w:r>
      <w:r w:rsidRPr="0003738D">
        <w:rPr>
          <w:color w:val="365F91" w:themeColor="accent1" w:themeShade="BF"/>
        </w:rPr>
        <w:t>lackjack</w:t>
      </w:r>
      <w:r>
        <w:rPr>
          <w:color w:val="365F91" w:themeColor="accent1" w:themeShade="BF"/>
        </w:rPr>
        <w:t>.</w:t>
      </w:r>
      <w:r w:rsidRPr="0003738D">
        <w:rPr>
          <w:color w:val="365F91" w:themeColor="accent1" w:themeShade="BF"/>
        </w:rPr>
        <w:t xml:space="preserve"> Not everyone understands the rule</w:t>
      </w:r>
      <w:r w:rsidR="001531AB">
        <w:rPr>
          <w:color w:val="365F91" w:themeColor="accent1" w:themeShade="BF"/>
        </w:rPr>
        <w:t>s</w:t>
      </w:r>
      <w:r w:rsidRPr="0003738D">
        <w:rPr>
          <w:color w:val="365F91" w:themeColor="accent1" w:themeShade="BF"/>
        </w:rPr>
        <w:t xml:space="preserve"> of the game, that’s why my website will feature a guest mode where people can play without spending money. But of course they don’t get any winnings either.</w:t>
      </w:r>
      <w:r>
        <w:rPr>
          <w:color w:val="365F91" w:themeColor="accent1" w:themeShade="BF"/>
        </w:rPr>
        <w:t xml:space="preserve"> I want this project to be something my friends and I could use to play together some day</w:t>
      </w:r>
      <w:r w:rsidR="009B7E07">
        <w:rPr>
          <w:color w:val="365F91" w:themeColor="accent1" w:themeShade="BF"/>
        </w:rPr>
        <w:t>, also to just show them what I’ve learned at school</w:t>
      </w:r>
      <w:r>
        <w:rPr>
          <w:color w:val="365F91" w:themeColor="accent1" w:themeShade="BF"/>
        </w:rPr>
        <w:t>. Creating something with real world applications is what I want to achieve with my capstone project.</w:t>
      </w:r>
    </w:p>
    <w:p w14:paraId="68B6AB23" w14:textId="77777777" w:rsidR="00F8334B" w:rsidRDefault="00F8334B" w:rsidP="00F8334B"/>
    <w:p w14:paraId="42D04EC8" w14:textId="77777777" w:rsidR="00F8334B" w:rsidRDefault="009B7E07" w:rsidP="009B7E07">
      <w:pPr>
        <w:pStyle w:val="Title"/>
      </w:pPr>
      <w:r>
        <w:t>Overview</w:t>
      </w:r>
    </w:p>
    <w:p w14:paraId="4C6B2C2B" w14:textId="77777777" w:rsidR="009B7E07" w:rsidRPr="009B7E07" w:rsidRDefault="009B7E07" w:rsidP="009B7E07">
      <w:pPr>
        <w:spacing w:line="240" w:lineRule="auto"/>
        <w:rPr>
          <w:color w:val="365F91" w:themeColor="accent1" w:themeShade="BF"/>
        </w:rPr>
      </w:pPr>
      <w:r w:rsidRPr="009B7E07">
        <w:rPr>
          <w:color w:val="365F91" w:themeColor="accent1" w:themeShade="BF"/>
        </w:rPr>
        <w:t>Levels of permissions:</w:t>
      </w:r>
    </w:p>
    <w:p w14:paraId="468A3B79" w14:textId="77777777"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Administrator (All-access)</w:t>
      </w:r>
    </w:p>
    <w:p w14:paraId="4018603B" w14:textId="77777777"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Members (Pay</w:t>
      </w:r>
      <w:r>
        <w:rPr>
          <w:color w:val="365F91" w:themeColor="accent1" w:themeShade="BF"/>
        </w:rPr>
        <w:t xml:space="preserve"> for credits to play</w:t>
      </w:r>
      <w:r w:rsidRPr="009B7E07">
        <w:rPr>
          <w:color w:val="365F91" w:themeColor="accent1" w:themeShade="BF"/>
        </w:rPr>
        <w:t>)</w:t>
      </w:r>
    </w:p>
    <w:p w14:paraId="02309805" w14:textId="77777777"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Guests (Free to play, no winnings)</w:t>
      </w:r>
    </w:p>
    <w:p w14:paraId="1D44B077" w14:textId="77777777" w:rsidR="009B7E07" w:rsidRPr="009B7E07" w:rsidRDefault="009B7E07" w:rsidP="009B7E07">
      <w:pPr>
        <w:spacing w:line="240" w:lineRule="auto"/>
        <w:rPr>
          <w:color w:val="365F91" w:themeColor="accent1" w:themeShade="BF"/>
        </w:rPr>
      </w:pPr>
      <w:r w:rsidRPr="009B7E07">
        <w:rPr>
          <w:color w:val="365F91" w:themeColor="accent1" w:themeShade="BF"/>
        </w:rPr>
        <w:t>Technologies used:</w:t>
      </w:r>
    </w:p>
    <w:p w14:paraId="6F3284FF"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HTML5</w:t>
      </w:r>
    </w:p>
    <w:p w14:paraId="00250B39"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CSS3</w:t>
      </w:r>
    </w:p>
    <w:p w14:paraId="282C426E"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Twitter Bootstrap</w:t>
      </w:r>
    </w:p>
    <w:p w14:paraId="44FD3CB2"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JavaScript</w:t>
      </w:r>
    </w:p>
    <w:p w14:paraId="420E4C82"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C#</w:t>
      </w:r>
    </w:p>
    <w:p w14:paraId="3999FAE2" w14:textId="77777777"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Microsoft SQL Server</w:t>
      </w:r>
    </w:p>
    <w:p w14:paraId="633A79E7" w14:textId="77777777" w:rsidR="00F8334B" w:rsidRDefault="00F8334B" w:rsidP="00F8334B"/>
    <w:p w14:paraId="55638FE6" w14:textId="77777777" w:rsidR="00F8334B" w:rsidRDefault="00F8334B" w:rsidP="00F8334B"/>
    <w:p w14:paraId="6794437E" w14:textId="77777777" w:rsidR="00B60641" w:rsidRDefault="00B60641" w:rsidP="00F8334B"/>
    <w:p w14:paraId="3DEE29EA" w14:textId="77777777" w:rsidR="00B60641" w:rsidRDefault="00B60641" w:rsidP="00F8334B"/>
    <w:p w14:paraId="74CADA7C" w14:textId="77777777" w:rsidR="00F8334B" w:rsidRDefault="009B7E07" w:rsidP="009B7E07">
      <w:pPr>
        <w:pStyle w:val="Title"/>
      </w:pPr>
      <w:r>
        <w:t>Website Layout</w:t>
      </w:r>
    </w:p>
    <w:p w14:paraId="252CB724" w14:textId="77777777" w:rsidR="00F8334B" w:rsidRDefault="00F8334B" w:rsidP="00F8334B"/>
    <w:p w14:paraId="3F7AAFBA" w14:textId="1C77883A" w:rsidR="009B7E07" w:rsidRPr="00F461E4" w:rsidRDefault="009B7E07" w:rsidP="009B7E07">
      <w:pPr>
        <w:pStyle w:val="Caption"/>
        <w:keepNext/>
        <w:rPr>
          <w:sz w:val="24"/>
          <w:szCs w:val="24"/>
        </w:rPr>
      </w:pPr>
      <w:r w:rsidRPr="00F461E4">
        <w:rPr>
          <w:sz w:val="24"/>
          <w:szCs w:val="24"/>
        </w:rPr>
        <w:t xml:space="preserve">Figure </w:t>
      </w:r>
      <w:r w:rsidR="006F34A5">
        <w:rPr>
          <w:sz w:val="24"/>
          <w:szCs w:val="24"/>
        </w:rPr>
        <w:fldChar w:fldCharType="begin"/>
      </w:r>
      <w:r w:rsidR="006F34A5">
        <w:rPr>
          <w:sz w:val="24"/>
          <w:szCs w:val="24"/>
        </w:rPr>
        <w:instrText xml:space="preserve"> SEQ Figure \* ARABIC </w:instrText>
      </w:r>
      <w:r w:rsidR="006F34A5">
        <w:rPr>
          <w:sz w:val="24"/>
          <w:szCs w:val="24"/>
        </w:rPr>
        <w:fldChar w:fldCharType="separate"/>
      </w:r>
      <w:r w:rsidR="003777E9">
        <w:rPr>
          <w:noProof/>
          <w:sz w:val="24"/>
          <w:szCs w:val="24"/>
        </w:rPr>
        <w:t>1</w:t>
      </w:r>
      <w:r w:rsidR="006F34A5">
        <w:rPr>
          <w:sz w:val="24"/>
          <w:szCs w:val="24"/>
        </w:rPr>
        <w:fldChar w:fldCharType="end"/>
      </w:r>
      <w:r w:rsidR="00F461E4" w:rsidRPr="00F461E4">
        <w:rPr>
          <w:sz w:val="24"/>
          <w:szCs w:val="24"/>
        </w:rPr>
        <w:t xml:space="preserve"> – Login Screen</w:t>
      </w:r>
    </w:p>
    <w:p w14:paraId="60B44FA1" w14:textId="77777777" w:rsidR="00F8334B" w:rsidRDefault="009B7E07" w:rsidP="00B60641">
      <w:pPr>
        <w:jc w:val="center"/>
      </w:pPr>
      <w:r>
        <w:rPr>
          <w:noProof/>
        </w:rPr>
        <w:drawing>
          <wp:inline distT="0" distB="0" distL="0" distR="0" wp14:anchorId="576053E5" wp14:editId="257F5362">
            <wp:extent cx="5429480" cy="37819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429480" cy="3781953"/>
                    </a:xfrm>
                    <a:prstGeom prst="rect">
                      <a:avLst/>
                    </a:prstGeom>
                  </pic:spPr>
                </pic:pic>
              </a:graphicData>
            </a:graphic>
          </wp:inline>
        </w:drawing>
      </w:r>
    </w:p>
    <w:p w14:paraId="005FC442" w14:textId="77777777" w:rsidR="00F461E4" w:rsidRDefault="00F461E4" w:rsidP="00F461E4">
      <w:pPr>
        <w:rPr>
          <w:color w:val="548DD4" w:themeColor="text2" w:themeTint="99"/>
          <w:sz w:val="24"/>
        </w:rPr>
      </w:pPr>
    </w:p>
    <w:p w14:paraId="74F8D99C" w14:textId="77777777" w:rsidR="00F461E4" w:rsidRDefault="00F461E4" w:rsidP="00B60641">
      <w:pPr>
        <w:spacing w:line="360" w:lineRule="auto"/>
      </w:pPr>
      <w:r w:rsidRPr="00793826">
        <w:rPr>
          <w:color w:val="548DD4" w:themeColor="text2" w:themeTint="99"/>
          <w:sz w:val="24"/>
        </w:rPr>
        <w:t xml:space="preserve">After initial load of the </w:t>
      </w:r>
      <w:r>
        <w:rPr>
          <w:color w:val="548DD4" w:themeColor="text2" w:themeTint="99"/>
          <w:sz w:val="24"/>
        </w:rPr>
        <w:t>login</w:t>
      </w:r>
      <w:r w:rsidRPr="00793826">
        <w:rPr>
          <w:color w:val="548DD4" w:themeColor="text2" w:themeTint="99"/>
          <w:sz w:val="24"/>
        </w:rPr>
        <w:t xml:space="preserve"> page, the user will be greeted with the login screen (Figure 1). This screen consists of 3 tabs, user inputs with its labels and 2 buttons. The default selection will be the “Login” tab, highlighted in </w:t>
      </w:r>
      <w:r w:rsidR="00EC294E">
        <w:rPr>
          <w:color w:val="548DD4" w:themeColor="text2" w:themeTint="99"/>
          <w:sz w:val="24"/>
        </w:rPr>
        <w:t>grey</w:t>
      </w:r>
      <w:r w:rsidRPr="00793826">
        <w:rPr>
          <w:color w:val="548DD4" w:themeColor="text2" w:themeTint="99"/>
          <w:sz w:val="24"/>
        </w:rPr>
        <w:t xml:space="preserve">. Clicking the “Register” tab will switch views into the register screen (Figure 3). This does not navigate to another page. </w:t>
      </w:r>
      <w:r>
        <w:rPr>
          <w:color w:val="548DD4" w:themeColor="text2" w:themeTint="99"/>
          <w:sz w:val="24"/>
        </w:rPr>
        <w:t>I</w:t>
      </w:r>
      <w:r w:rsidRPr="00793826">
        <w:rPr>
          <w:color w:val="548DD4" w:themeColor="text2" w:themeTint="99"/>
          <w:sz w:val="24"/>
        </w:rPr>
        <w:t>t will simply hide the login screen and show the register screen.</w:t>
      </w:r>
      <w:r>
        <w:rPr>
          <w:color w:val="548DD4" w:themeColor="text2" w:themeTint="99"/>
          <w:sz w:val="24"/>
        </w:rPr>
        <w:t xml:space="preserve"> </w:t>
      </w:r>
      <w:proofErr w:type="gramStart"/>
      <w:r>
        <w:rPr>
          <w:color w:val="548DD4" w:themeColor="text2" w:themeTint="99"/>
          <w:sz w:val="24"/>
        </w:rPr>
        <w:t>Clicking the “</w:t>
      </w:r>
      <w:r w:rsidR="00EC294E">
        <w:rPr>
          <w:color w:val="548DD4" w:themeColor="text2" w:themeTint="99"/>
          <w:sz w:val="24"/>
        </w:rPr>
        <w:t>Guest</w:t>
      </w:r>
      <w:r>
        <w:rPr>
          <w:color w:val="548DD4" w:themeColor="text2" w:themeTint="99"/>
          <w:sz w:val="24"/>
        </w:rPr>
        <w:t>” tab will navigate to the home page (Figure 5) as a guest.</w:t>
      </w:r>
      <w:proofErr w:type="gramEnd"/>
      <w:r>
        <w:rPr>
          <w:color w:val="548DD4" w:themeColor="text2" w:themeTint="99"/>
          <w:sz w:val="24"/>
        </w:rPr>
        <w:t xml:space="preserve"> </w:t>
      </w:r>
      <w:proofErr w:type="gramStart"/>
      <w:r>
        <w:rPr>
          <w:color w:val="548DD4" w:themeColor="text2" w:themeTint="99"/>
          <w:sz w:val="24"/>
        </w:rPr>
        <w:t>Clicking the “Password Recovery” button will navigate to the password recovery page (Figure 23).</w:t>
      </w:r>
      <w:proofErr w:type="gramEnd"/>
      <w:r>
        <w:rPr>
          <w:color w:val="548DD4" w:themeColor="text2" w:themeTint="99"/>
          <w:sz w:val="24"/>
        </w:rPr>
        <w:t xml:space="preserve"> After clicking the “Login” button, the user name and password inputs will be validated. If successfully validated, the user will be directed to the home page as the logged in user. When login fails, the input fields will be highlighted in red and an error message will be shown (Figure 2). The error message will indicate the reasoning behind the login fail.</w:t>
      </w:r>
    </w:p>
    <w:p w14:paraId="09C13A60" w14:textId="77777777" w:rsidR="00F8334B" w:rsidRDefault="00F8334B" w:rsidP="00F8334B"/>
    <w:p w14:paraId="54E92ABF" w14:textId="77777777" w:rsidR="00B60641" w:rsidRDefault="00B60641" w:rsidP="00EC294E">
      <w:pPr>
        <w:pStyle w:val="Caption"/>
        <w:keepNext/>
        <w:rPr>
          <w:sz w:val="24"/>
          <w:szCs w:val="24"/>
        </w:rPr>
      </w:pPr>
    </w:p>
    <w:p w14:paraId="1019D23B" w14:textId="1F5D743B" w:rsidR="00EC294E" w:rsidRPr="00EC294E" w:rsidRDefault="00EC294E" w:rsidP="00EC294E">
      <w:pPr>
        <w:pStyle w:val="Caption"/>
        <w:keepNext/>
        <w:rPr>
          <w:sz w:val="24"/>
          <w:szCs w:val="24"/>
        </w:rPr>
      </w:pPr>
      <w:r w:rsidRPr="00EC294E">
        <w:rPr>
          <w:sz w:val="24"/>
          <w:szCs w:val="24"/>
        </w:rPr>
        <w:t xml:space="preserve">Figure </w:t>
      </w:r>
      <w:r w:rsidR="006F34A5">
        <w:rPr>
          <w:sz w:val="24"/>
          <w:szCs w:val="24"/>
        </w:rPr>
        <w:fldChar w:fldCharType="begin"/>
      </w:r>
      <w:r w:rsidR="006F34A5">
        <w:rPr>
          <w:sz w:val="24"/>
          <w:szCs w:val="24"/>
        </w:rPr>
        <w:instrText xml:space="preserve"> SEQ Figure \* ARABIC </w:instrText>
      </w:r>
      <w:r w:rsidR="006F34A5">
        <w:rPr>
          <w:sz w:val="24"/>
          <w:szCs w:val="24"/>
        </w:rPr>
        <w:fldChar w:fldCharType="separate"/>
      </w:r>
      <w:r w:rsidR="003777E9">
        <w:rPr>
          <w:noProof/>
          <w:sz w:val="24"/>
          <w:szCs w:val="24"/>
        </w:rPr>
        <w:t>2</w:t>
      </w:r>
      <w:r w:rsidR="006F34A5">
        <w:rPr>
          <w:sz w:val="24"/>
          <w:szCs w:val="24"/>
        </w:rPr>
        <w:fldChar w:fldCharType="end"/>
      </w:r>
      <w:r w:rsidRPr="00EC294E">
        <w:rPr>
          <w:sz w:val="24"/>
          <w:szCs w:val="24"/>
        </w:rPr>
        <w:t xml:space="preserve"> – Login Error</w:t>
      </w:r>
    </w:p>
    <w:p w14:paraId="49A2EA0A" w14:textId="77777777" w:rsidR="00B60641" w:rsidRPr="00B60641" w:rsidRDefault="00EC294E" w:rsidP="00B60641">
      <w:pPr>
        <w:jc w:val="center"/>
      </w:pPr>
      <w:r>
        <w:rPr>
          <w:noProof/>
        </w:rPr>
        <w:drawing>
          <wp:inline distT="0" distB="0" distL="0" distR="0" wp14:anchorId="20AE8C41" wp14:editId="63474F2F">
            <wp:extent cx="5461207" cy="291812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rror.PNG"/>
                    <pic:cNvPicPr/>
                  </pic:nvPicPr>
                  <pic:blipFill rotWithShape="1">
                    <a:blip r:embed="rId10">
                      <a:extLst>
                        <a:ext uri="{28A0092B-C50C-407E-A947-70E740481C1C}">
                          <a14:useLocalDpi xmlns:a14="http://schemas.microsoft.com/office/drawing/2010/main" val="0"/>
                        </a:ext>
                      </a:extLst>
                    </a:blip>
                    <a:srcRect t="12332" b="15519"/>
                    <a:stretch/>
                  </pic:blipFill>
                  <pic:spPr bwMode="auto">
                    <a:xfrm>
                      <a:off x="0" y="0"/>
                      <a:ext cx="5462546" cy="2918843"/>
                    </a:xfrm>
                    <a:prstGeom prst="rect">
                      <a:avLst/>
                    </a:prstGeom>
                    <a:ln>
                      <a:noFill/>
                    </a:ln>
                    <a:extLst>
                      <a:ext uri="{53640926-AAD7-44D8-BBD7-CCE9431645EC}">
                        <a14:shadowObscured xmlns:a14="http://schemas.microsoft.com/office/drawing/2010/main"/>
                      </a:ext>
                    </a:extLst>
                  </pic:spPr>
                </pic:pic>
              </a:graphicData>
            </a:graphic>
          </wp:inline>
        </w:drawing>
      </w:r>
    </w:p>
    <w:p w14:paraId="09F95BDA" w14:textId="5C02B85D" w:rsidR="004A1750" w:rsidRPr="004A1750" w:rsidRDefault="004A1750" w:rsidP="004A1750">
      <w:pPr>
        <w:pStyle w:val="Caption"/>
        <w:keepNext/>
        <w:rPr>
          <w:sz w:val="24"/>
        </w:rPr>
      </w:pPr>
      <w:r w:rsidRPr="004A1750">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3</w:t>
      </w:r>
      <w:r w:rsidR="006F34A5">
        <w:rPr>
          <w:sz w:val="24"/>
        </w:rPr>
        <w:fldChar w:fldCharType="end"/>
      </w:r>
      <w:r w:rsidRPr="004A1750">
        <w:rPr>
          <w:sz w:val="24"/>
        </w:rPr>
        <w:t xml:space="preserve"> – Register Screen</w:t>
      </w:r>
    </w:p>
    <w:p w14:paraId="3E4561FC" w14:textId="77777777" w:rsidR="004A1750" w:rsidRDefault="004A1750" w:rsidP="00B60641">
      <w:pPr>
        <w:jc w:val="center"/>
      </w:pPr>
      <w:r>
        <w:rPr>
          <w:noProof/>
        </w:rPr>
        <w:drawing>
          <wp:inline distT="0" distB="0" distL="0" distR="0" wp14:anchorId="41B5B968" wp14:editId="7396A3DE">
            <wp:extent cx="5434597" cy="4365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1">
                      <a:extLst>
                        <a:ext uri="{28A0092B-C50C-407E-A947-70E740481C1C}">
                          <a14:useLocalDpi xmlns:a14="http://schemas.microsoft.com/office/drawing/2010/main" val="0"/>
                        </a:ext>
                      </a:extLst>
                    </a:blip>
                    <a:srcRect t="7164" b="1372"/>
                    <a:stretch/>
                  </pic:blipFill>
                  <pic:spPr bwMode="auto">
                    <a:xfrm>
                      <a:off x="0" y="0"/>
                      <a:ext cx="5441406" cy="4370735"/>
                    </a:xfrm>
                    <a:prstGeom prst="rect">
                      <a:avLst/>
                    </a:prstGeom>
                    <a:ln>
                      <a:noFill/>
                    </a:ln>
                    <a:extLst>
                      <a:ext uri="{53640926-AAD7-44D8-BBD7-CCE9431645EC}">
                        <a14:shadowObscured xmlns:a14="http://schemas.microsoft.com/office/drawing/2010/main"/>
                      </a:ext>
                    </a:extLst>
                  </pic:spPr>
                </pic:pic>
              </a:graphicData>
            </a:graphic>
          </wp:inline>
        </w:drawing>
      </w:r>
    </w:p>
    <w:p w14:paraId="06CCC556" w14:textId="77777777" w:rsidR="00B60641" w:rsidRDefault="00B60641" w:rsidP="00B60641">
      <w:pPr>
        <w:spacing w:line="360" w:lineRule="auto"/>
        <w:rPr>
          <w:color w:val="548DD4" w:themeColor="text2" w:themeTint="99"/>
          <w:sz w:val="24"/>
          <w:szCs w:val="24"/>
        </w:rPr>
      </w:pPr>
    </w:p>
    <w:p w14:paraId="78BB1DF9" w14:textId="77777777" w:rsidR="004A1750" w:rsidRDefault="004A1750" w:rsidP="00B60641">
      <w:pPr>
        <w:spacing w:line="360" w:lineRule="auto"/>
        <w:rPr>
          <w:color w:val="548DD4" w:themeColor="text2" w:themeTint="99"/>
          <w:sz w:val="24"/>
          <w:szCs w:val="24"/>
        </w:rPr>
      </w:pPr>
      <w:r>
        <w:rPr>
          <w:color w:val="548DD4" w:themeColor="text2" w:themeTint="99"/>
          <w:sz w:val="24"/>
          <w:szCs w:val="24"/>
        </w:rPr>
        <w:t>The register screen (Figure 3) has 2 sections, user information and password recovery. The user information section consists of 4 inputs that will have validation. The user name input will only allow letters and numbers, no special characters and spaces will be allowed. The password will have no restrictions in data, only a minimum length of 5 characters. E-mail will check valid e-mail formatting and if the address is already registered. The validations will be done by regular expressions. The password recovery section will contain 2 recovery question dropdown boxes along with their answer inputs. Only the first question is required, the second one is optional for the user. The user could choose from predetermined questions, or an option of creating a custom question. When the user selects the custom question options (Figure 4), a new input box will appear and the user can enter a custom question of their choice. There will be no restrictions on the custom question input. The answer inputs will not allow empty data or just blank spaces. Clicking the reset button will reset the form to default state with empty inputs. When all inputs are validated, the register button will insert new user record into database, user will then be redirected to login screen.</w:t>
      </w:r>
    </w:p>
    <w:p w14:paraId="3D79E054" w14:textId="77777777" w:rsidR="00B60641" w:rsidRDefault="00B60641" w:rsidP="004A1750">
      <w:pPr>
        <w:pStyle w:val="Caption"/>
        <w:keepNext/>
        <w:rPr>
          <w:sz w:val="24"/>
          <w:szCs w:val="24"/>
        </w:rPr>
      </w:pPr>
    </w:p>
    <w:p w14:paraId="079FCE8F" w14:textId="70E0089F" w:rsidR="004A1750" w:rsidRPr="004A1750" w:rsidRDefault="004A1750" w:rsidP="004A1750">
      <w:pPr>
        <w:pStyle w:val="Caption"/>
        <w:keepNext/>
        <w:rPr>
          <w:sz w:val="24"/>
          <w:szCs w:val="24"/>
        </w:rPr>
      </w:pPr>
      <w:r w:rsidRPr="004A1750">
        <w:rPr>
          <w:sz w:val="24"/>
          <w:szCs w:val="24"/>
        </w:rPr>
        <w:t xml:space="preserve">Figure </w:t>
      </w:r>
      <w:r w:rsidR="006F34A5">
        <w:rPr>
          <w:sz w:val="24"/>
          <w:szCs w:val="24"/>
        </w:rPr>
        <w:fldChar w:fldCharType="begin"/>
      </w:r>
      <w:r w:rsidR="006F34A5">
        <w:rPr>
          <w:sz w:val="24"/>
          <w:szCs w:val="24"/>
        </w:rPr>
        <w:instrText xml:space="preserve"> SEQ Figure \* ARABIC </w:instrText>
      </w:r>
      <w:r w:rsidR="006F34A5">
        <w:rPr>
          <w:sz w:val="24"/>
          <w:szCs w:val="24"/>
        </w:rPr>
        <w:fldChar w:fldCharType="separate"/>
      </w:r>
      <w:r w:rsidR="003777E9">
        <w:rPr>
          <w:noProof/>
          <w:sz w:val="24"/>
          <w:szCs w:val="24"/>
        </w:rPr>
        <w:t>4</w:t>
      </w:r>
      <w:r w:rsidR="006F34A5">
        <w:rPr>
          <w:sz w:val="24"/>
          <w:szCs w:val="24"/>
        </w:rPr>
        <w:fldChar w:fldCharType="end"/>
      </w:r>
      <w:r w:rsidRPr="004A1750">
        <w:rPr>
          <w:sz w:val="24"/>
          <w:szCs w:val="24"/>
        </w:rPr>
        <w:t xml:space="preserve"> – Password Recovery Questions</w:t>
      </w:r>
    </w:p>
    <w:p w14:paraId="18C407D6" w14:textId="77777777" w:rsidR="004A1750" w:rsidRDefault="004A1750" w:rsidP="00B60641">
      <w:pPr>
        <w:jc w:val="center"/>
        <w:rPr>
          <w:color w:val="548DD4" w:themeColor="text2" w:themeTint="99"/>
          <w:sz w:val="24"/>
          <w:szCs w:val="24"/>
        </w:rPr>
      </w:pPr>
      <w:r>
        <w:rPr>
          <w:noProof/>
        </w:rPr>
        <w:drawing>
          <wp:inline distT="0" distB="0" distL="0" distR="0" wp14:anchorId="75197AB9" wp14:editId="6D860DCE">
            <wp:extent cx="5808540" cy="3713259"/>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Custom Questions.PNG"/>
                    <pic:cNvPicPr/>
                  </pic:nvPicPr>
                  <pic:blipFill rotWithShape="1">
                    <a:blip r:embed="rId12">
                      <a:extLst>
                        <a:ext uri="{28A0092B-C50C-407E-A947-70E740481C1C}">
                          <a14:useLocalDpi xmlns:a14="http://schemas.microsoft.com/office/drawing/2010/main" val="0"/>
                        </a:ext>
                      </a:extLst>
                    </a:blip>
                    <a:srcRect t="47232"/>
                    <a:stretch/>
                  </pic:blipFill>
                  <pic:spPr bwMode="auto">
                    <a:xfrm>
                      <a:off x="0" y="0"/>
                      <a:ext cx="5811061" cy="3714871"/>
                    </a:xfrm>
                    <a:prstGeom prst="rect">
                      <a:avLst/>
                    </a:prstGeom>
                    <a:ln>
                      <a:noFill/>
                    </a:ln>
                    <a:extLst>
                      <a:ext uri="{53640926-AAD7-44D8-BBD7-CCE9431645EC}">
                        <a14:shadowObscured xmlns:a14="http://schemas.microsoft.com/office/drawing/2010/main"/>
                      </a:ext>
                    </a:extLst>
                  </pic:spPr>
                </pic:pic>
              </a:graphicData>
            </a:graphic>
          </wp:inline>
        </w:drawing>
      </w:r>
    </w:p>
    <w:p w14:paraId="336D65F3" w14:textId="0F37E247" w:rsidR="004A1750" w:rsidRPr="004A1750" w:rsidRDefault="004A1750" w:rsidP="004A1750">
      <w:pPr>
        <w:pStyle w:val="Caption"/>
        <w:keepNext/>
        <w:rPr>
          <w:sz w:val="24"/>
        </w:rPr>
      </w:pPr>
      <w:r w:rsidRPr="004A1750">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5</w:t>
      </w:r>
      <w:r w:rsidR="006F34A5">
        <w:rPr>
          <w:sz w:val="24"/>
        </w:rPr>
        <w:fldChar w:fldCharType="end"/>
      </w:r>
      <w:r w:rsidRPr="004A1750">
        <w:rPr>
          <w:sz w:val="24"/>
        </w:rPr>
        <w:t xml:space="preserve"> – Home Page</w:t>
      </w:r>
    </w:p>
    <w:p w14:paraId="06ECE084" w14:textId="77777777" w:rsidR="004A1750" w:rsidRPr="00F8334B" w:rsidRDefault="004A1750" w:rsidP="00B60641">
      <w:pPr>
        <w:jc w:val="center"/>
      </w:pPr>
      <w:r>
        <w:rPr>
          <w:noProof/>
        </w:rPr>
        <w:drawing>
          <wp:inline distT="0" distB="0" distL="0" distR="0" wp14:anchorId="4ACC88C1" wp14:editId="23A723C4">
            <wp:extent cx="6115389" cy="40154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
                      <a:extLst>
                        <a:ext uri="{28A0092B-C50C-407E-A947-70E740481C1C}">
                          <a14:useLocalDpi xmlns:a14="http://schemas.microsoft.com/office/drawing/2010/main" val="0"/>
                        </a:ext>
                      </a:extLst>
                    </a:blip>
                    <a:stretch>
                      <a:fillRect/>
                    </a:stretch>
                  </pic:blipFill>
                  <pic:spPr>
                    <a:xfrm>
                      <a:off x="0" y="0"/>
                      <a:ext cx="6125799" cy="4022245"/>
                    </a:xfrm>
                    <a:prstGeom prst="rect">
                      <a:avLst/>
                    </a:prstGeom>
                  </pic:spPr>
                </pic:pic>
              </a:graphicData>
            </a:graphic>
          </wp:inline>
        </w:drawing>
      </w:r>
    </w:p>
    <w:p w14:paraId="1EA6E1C3" w14:textId="348FF0DC" w:rsidR="000C7EC1" w:rsidRDefault="004A1750" w:rsidP="00B71609">
      <w:pPr>
        <w:spacing w:line="360" w:lineRule="auto"/>
        <w:rPr>
          <w:color w:val="548DD4" w:themeColor="text2" w:themeTint="99"/>
          <w:sz w:val="24"/>
        </w:rPr>
      </w:pPr>
      <w:r w:rsidRPr="007E5A54">
        <w:rPr>
          <w:color w:val="548DD4" w:themeColor="text2" w:themeTint="99"/>
          <w:sz w:val="24"/>
        </w:rPr>
        <w:t>The homepage</w:t>
      </w:r>
      <w:r>
        <w:rPr>
          <w:color w:val="548DD4" w:themeColor="text2" w:themeTint="99"/>
          <w:sz w:val="24"/>
        </w:rPr>
        <w:t xml:space="preserve"> (Figure 5)</w:t>
      </w:r>
      <w:r w:rsidRPr="007E5A54">
        <w:rPr>
          <w:color w:val="548DD4" w:themeColor="text2" w:themeTint="99"/>
          <w:sz w:val="24"/>
        </w:rPr>
        <w:t xml:space="preserve"> will have a user indicator at the top right corner</w:t>
      </w:r>
      <w:r>
        <w:rPr>
          <w:color w:val="548DD4" w:themeColor="text2" w:themeTint="99"/>
          <w:sz w:val="24"/>
        </w:rPr>
        <w:t xml:space="preserve">, a header banner, </w:t>
      </w:r>
      <w:proofErr w:type="gramStart"/>
      <w:r>
        <w:rPr>
          <w:color w:val="548DD4" w:themeColor="text2" w:themeTint="99"/>
          <w:sz w:val="24"/>
        </w:rPr>
        <w:t>a</w:t>
      </w:r>
      <w:proofErr w:type="gramEnd"/>
      <w:r>
        <w:rPr>
          <w:color w:val="548DD4" w:themeColor="text2" w:themeTint="99"/>
          <w:sz w:val="24"/>
        </w:rPr>
        <w:t xml:space="preserve"> welcome banner, horizontal navigate menu and a carousel</w:t>
      </w:r>
      <w:r w:rsidRPr="007E5A54">
        <w:rPr>
          <w:color w:val="548DD4" w:themeColor="text2" w:themeTint="99"/>
          <w:sz w:val="24"/>
        </w:rPr>
        <w:t xml:space="preserve">. </w:t>
      </w:r>
      <w:r>
        <w:rPr>
          <w:color w:val="548DD4" w:themeColor="text2" w:themeTint="99"/>
          <w:sz w:val="24"/>
        </w:rPr>
        <w:t xml:space="preserve">The user indicator </w:t>
      </w:r>
      <w:r w:rsidRPr="007E5A54">
        <w:rPr>
          <w:color w:val="548DD4" w:themeColor="text2" w:themeTint="99"/>
          <w:sz w:val="24"/>
        </w:rPr>
        <w:t>will show guest or the logged in user’s user name.</w:t>
      </w:r>
      <w:r>
        <w:rPr>
          <w:color w:val="548DD4" w:themeColor="text2" w:themeTint="99"/>
          <w:sz w:val="24"/>
        </w:rPr>
        <w:t xml:space="preserve"> Clicking the indicator will log the user out and redirect to the login screen. The indicator and t</w:t>
      </w:r>
      <w:r w:rsidRPr="007E5A54">
        <w:rPr>
          <w:color w:val="548DD4" w:themeColor="text2" w:themeTint="99"/>
          <w:sz w:val="24"/>
        </w:rPr>
        <w:t xml:space="preserve">he </w:t>
      </w:r>
      <w:r>
        <w:rPr>
          <w:color w:val="548DD4" w:themeColor="text2" w:themeTint="99"/>
          <w:sz w:val="24"/>
        </w:rPr>
        <w:t>header</w:t>
      </w:r>
      <w:r w:rsidRPr="007E5A54">
        <w:rPr>
          <w:color w:val="548DD4" w:themeColor="text2" w:themeTint="99"/>
          <w:sz w:val="24"/>
        </w:rPr>
        <w:t xml:space="preserve"> banner will remain the same throughout all the pages.</w:t>
      </w:r>
      <w:r>
        <w:rPr>
          <w:color w:val="548DD4" w:themeColor="text2" w:themeTint="99"/>
          <w:sz w:val="24"/>
        </w:rPr>
        <w:t xml:space="preserve"> The welcome banner will be below the navigate menu items. </w:t>
      </w:r>
      <w:r w:rsidR="000C7EC1">
        <w:rPr>
          <w:color w:val="548DD4" w:themeColor="text2" w:themeTint="99"/>
          <w:sz w:val="24"/>
        </w:rPr>
        <w:t>The carousel will consist of ads from a list that are created by the admin. Ads will rotate every few seconds to display another one in the list.</w:t>
      </w:r>
    </w:p>
    <w:p w14:paraId="486DD522" w14:textId="5A5F8CBC" w:rsidR="00B71609" w:rsidRDefault="00B71609" w:rsidP="00B71609">
      <w:pPr>
        <w:spacing w:line="360" w:lineRule="auto"/>
        <w:rPr>
          <w:color w:val="548DD4" w:themeColor="text2" w:themeTint="99"/>
          <w:sz w:val="24"/>
        </w:rPr>
      </w:pPr>
      <w:r>
        <w:rPr>
          <w:color w:val="548DD4" w:themeColor="text2" w:themeTint="99"/>
          <w:sz w:val="24"/>
        </w:rPr>
        <w:t>The menu items consist of:</w:t>
      </w:r>
    </w:p>
    <w:p w14:paraId="3896677F" w14:textId="77777777"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Home</w:t>
      </w:r>
    </w:p>
    <w:p w14:paraId="7D0D4D6C" w14:textId="77777777"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Games</w:t>
      </w:r>
    </w:p>
    <w:p w14:paraId="026023B8" w14:textId="77777777"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How to Play</w:t>
      </w:r>
    </w:p>
    <w:p w14:paraId="3D470A82" w14:textId="77777777" w:rsidR="004A1750"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Special Offers</w:t>
      </w:r>
    </w:p>
    <w:p w14:paraId="696AEDB3" w14:textId="77777777"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Member Section</w:t>
      </w:r>
      <w:r>
        <w:rPr>
          <w:color w:val="548DD4" w:themeColor="text2" w:themeTint="99"/>
          <w:sz w:val="24"/>
        </w:rPr>
        <w:t xml:space="preserve"> - Members and Admin access level</w:t>
      </w:r>
    </w:p>
    <w:p w14:paraId="462DE004" w14:textId="77777777" w:rsid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Purchases</w:t>
      </w:r>
      <w:r>
        <w:rPr>
          <w:color w:val="548DD4" w:themeColor="text2" w:themeTint="99"/>
          <w:sz w:val="24"/>
        </w:rPr>
        <w:t xml:space="preserve"> - Members and Admin access level</w:t>
      </w:r>
    </w:p>
    <w:p w14:paraId="68F7DA2F" w14:textId="609E0C4C" w:rsidR="00B71609" w:rsidRDefault="00C13528" w:rsidP="00B71609">
      <w:pPr>
        <w:pStyle w:val="ListParagraph"/>
        <w:numPr>
          <w:ilvl w:val="0"/>
          <w:numId w:val="10"/>
        </w:numPr>
        <w:spacing w:line="240" w:lineRule="auto"/>
        <w:rPr>
          <w:color w:val="548DD4" w:themeColor="text2" w:themeTint="99"/>
          <w:sz w:val="24"/>
        </w:rPr>
      </w:pPr>
      <w:r>
        <w:rPr>
          <w:color w:val="548DD4" w:themeColor="text2" w:themeTint="99"/>
          <w:sz w:val="24"/>
        </w:rPr>
        <w:t xml:space="preserve">Discussion </w:t>
      </w:r>
      <w:r w:rsidR="00CE55F3">
        <w:rPr>
          <w:color w:val="548DD4" w:themeColor="text2" w:themeTint="99"/>
          <w:sz w:val="24"/>
        </w:rPr>
        <w:t>–</w:t>
      </w:r>
      <w:r w:rsidR="00B71609">
        <w:rPr>
          <w:color w:val="548DD4" w:themeColor="text2" w:themeTint="99"/>
          <w:sz w:val="24"/>
        </w:rPr>
        <w:t xml:space="preserve"> Members</w:t>
      </w:r>
      <w:r>
        <w:rPr>
          <w:color w:val="548DD4" w:themeColor="text2" w:themeTint="99"/>
          <w:sz w:val="24"/>
        </w:rPr>
        <w:t xml:space="preserve"> and Admin</w:t>
      </w:r>
      <w:r w:rsidR="00CE55F3">
        <w:rPr>
          <w:color w:val="548DD4" w:themeColor="text2" w:themeTint="99"/>
          <w:sz w:val="24"/>
        </w:rPr>
        <w:t xml:space="preserve"> only</w:t>
      </w:r>
    </w:p>
    <w:p w14:paraId="077A2A06" w14:textId="77777777"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Admin</w:t>
      </w:r>
      <w:r>
        <w:rPr>
          <w:color w:val="548DD4" w:themeColor="text2" w:themeTint="99"/>
          <w:sz w:val="24"/>
        </w:rPr>
        <w:t xml:space="preserve"> - </w:t>
      </w:r>
      <w:r w:rsidRPr="00B71609">
        <w:rPr>
          <w:color w:val="548DD4" w:themeColor="text2" w:themeTint="99"/>
          <w:sz w:val="24"/>
        </w:rPr>
        <w:t xml:space="preserve">Admin </w:t>
      </w:r>
      <w:r>
        <w:rPr>
          <w:color w:val="548DD4" w:themeColor="text2" w:themeTint="99"/>
          <w:sz w:val="24"/>
        </w:rPr>
        <w:t>only</w:t>
      </w:r>
    </w:p>
    <w:p w14:paraId="74AADFB3" w14:textId="77777777" w:rsidR="00BC7F87" w:rsidRDefault="00BC7F87" w:rsidP="00B60641">
      <w:pPr>
        <w:pStyle w:val="Caption"/>
        <w:keepNext/>
        <w:rPr>
          <w:sz w:val="24"/>
        </w:rPr>
      </w:pPr>
    </w:p>
    <w:p w14:paraId="5A54C6B8" w14:textId="3C25CB3D" w:rsidR="00B60641" w:rsidRPr="00B60641" w:rsidRDefault="00B60641" w:rsidP="00B60641">
      <w:pPr>
        <w:pStyle w:val="Caption"/>
        <w:keepNext/>
        <w:rPr>
          <w:sz w:val="24"/>
        </w:rPr>
      </w:pPr>
      <w:r w:rsidRPr="00B60641">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6</w:t>
      </w:r>
      <w:r w:rsidR="006F34A5">
        <w:rPr>
          <w:sz w:val="24"/>
        </w:rPr>
        <w:fldChar w:fldCharType="end"/>
      </w:r>
      <w:r w:rsidRPr="00B60641">
        <w:rPr>
          <w:sz w:val="24"/>
        </w:rPr>
        <w:t xml:space="preserve"> - Homepage Alternate Carousel</w:t>
      </w:r>
    </w:p>
    <w:p w14:paraId="015861E1" w14:textId="77777777" w:rsidR="00BC7F87" w:rsidRDefault="00B60641" w:rsidP="00B60641">
      <w:pPr>
        <w:jc w:val="center"/>
      </w:pPr>
      <w:r>
        <w:rPr>
          <w:noProof/>
        </w:rPr>
        <w:drawing>
          <wp:inline distT="0" distB="0" distL="0" distR="0" wp14:anchorId="5E13CCE6" wp14:editId="38A88453">
            <wp:extent cx="6575728" cy="36496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 Alt.PNG"/>
                    <pic:cNvPicPr/>
                  </pic:nvPicPr>
                  <pic:blipFill>
                    <a:blip r:embed="rId14">
                      <a:extLst>
                        <a:ext uri="{28A0092B-C50C-407E-A947-70E740481C1C}">
                          <a14:useLocalDpi xmlns:a14="http://schemas.microsoft.com/office/drawing/2010/main" val="0"/>
                        </a:ext>
                      </a:extLst>
                    </a:blip>
                    <a:stretch>
                      <a:fillRect/>
                    </a:stretch>
                  </pic:blipFill>
                  <pic:spPr>
                    <a:xfrm>
                      <a:off x="0" y="0"/>
                      <a:ext cx="6581730" cy="3652980"/>
                    </a:xfrm>
                    <a:prstGeom prst="rect">
                      <a:avLst/>
                    </a:prstGeom>
                  </pic:spPr>
                </pic:pic>
              </a:graphicData>
            </a:graphic>
          </wp:inline>
        </w:drawing>
      </w:r>
    </w:p>
    <w:p w14:paraId="36AFB0D5" w14:textId="77777777" w:rsidR="00BC7F87" w:rsidRPr="00BC7F87" w:rsidRDefault="00BC7F87" w:rsidP="00BC7F87"/>
    <w:p w14:paraId="0D1FA8C9" w14:textId="77777777" w:rsidR="00BC7F87" w:rsidRDefault="00BC7F87" w:rsidP="00BC7F87"/>
    <w:p w14:paraId="129AD7F3" w14:textId="77777777" w:rsidR="00BC7F87" w:rsidRDefault="00BC7F87" w:rsidP="00BC7F87">
      <w:pPr>
        <w:spacing w:line="360" w:lineRule="auto"/>
        <w:rPr>
          <w:color w:val="548DD4" w:themeColor="text2" w:themeTint="99"/>
          <w:sz w:val="24"/>
          <w:szCs w:val="24"/>
        </w:rPr>
      </w:pPr>
    </w:p>
    <w:p w14:paraId="595B5034" w14:textId="77777777" w:rsidR="00BC7F87" w:rsidRDefault="00BC7F87" w:rsidP="00BC7F87">
      <w:pPr>
        <w:spacing w:line="360" w:lineRule="auto"/>
        <w:rPr>
          <w:color w:val="548DD4" w:themeColor="text2" w:themeTint="99"/>
          <w:sz w:val="24"/>
          <w:szCs w:val="24"/>
        </w:rPr>
      </w:pPr>
      <w:r w:rsidRPr="00F92DF0">
        <w:rPr>
          <w:color w:val="548DD4" w:themeColor="text2" w:themeTint="99"/>
          <w:sz w:val="24"/>
          <w:szCs w:val="24"/>
        </w:rPr>
        <w:t xml:space="preserve">The how to play page </w:t>
      </w:r>
      <w:r>
        <w:rPr>
          <w:color w:val="548DD4" w:themeColor="text2" w:themeTint="99"/>
          <w:sz w:val="24"/>
          <w:szCs w:val="24"/>
        </w:rPr>
        <w:t xml:space="preserve">(Figure 7) </w:t>
      </w:r>
      <w:r w:rsidRPr="00F92DF0">
        <w:rPr>
          <w:color w:val="548DD4" w:themeColor="text2" w:themeTint="99"/>
          <w:sz w:val="24"/>
          <w:szCs w:val="24"/>
        </w:rPr>
        <w:t xml:space="preserve">will have two sections. First section will be video tutorials that have embedded YouTube videos for the users to watch. The second section will </w:t>
      </w:r>
      <w:r>
        <w:rPr>
          <w:color w:val="548DD4" w:themeColor="text2" w:themeTint="99"/>
          <w:sz w:val="24"/>
          <w:szCs w:val="24"/>
        </w:rPr>
        <w:t>contain text expla</w:t>
      </w:r>
      <w:r w:rsidRPr="00F92DF0">
        <w:rPr>
          <w:color w:val="548DD4" w:themeColor="text2" w:themeTint="99"/>
          <w:sz w:val="24"/>
          <w:szCs w:val="24"/>
        </w:rPr>
        <w:t>n</w:t>
      </w:r>
      <w:r>
        <w:rPr>
          <w:color w:val="548DD4" w:themeColor="text2" w:themeTint="99"/>
          <w:sz w:val="24"/>
          <w:szCs w:val="24"/>
        </w:rPr>
        <w:t>ations on</w:t>
      </w:r>
      <w:r w:rsidRPr="00F92DF0">
        <w:rPr>
          <w:color w:val="548DD4" w:themeColor="text2" w:themeTint="99"/>
          <w:sz w:val="24"/>
          <w:szCs w:val="24"/>
        </w:rPr>
        <w:t xml:space="preserve"> how to play Blackjack</w:t>
      </w:r>
      <w:r>
        <w:rPr>
          <w:color w:val="548DD4" w:themeColor="text2" w:themeTint="99"/>
          <w:sz w:val="24"/>
          <w:szCs w:val="24"/>
        </w:rPr>
        <w:t xml:space="preserve"> and card values</w:t>
      </w:r>
      <w:r w:rsidRPr="00F92DF0">
        <w:rPr>
          <w:color w:val="548DD4" w:themeColor="text2" w:themeTint="99"/>
          <w:sz w:val="24"/>
          <w:szCs w:val="24"/>
        </w:rPr>
        <w:t>.</w:t>
      </w:r>
      <w:r w:rsidR="00E6712D">
        <w:rPr>
          <w:color w:val="548DD4" w:themeColor="text2" w:themeTint="99"/>
          <w:sz w:val="24"/>
          <w:szCs w:val="24"/>
        </w:rPr>
        <w:t xml:space="preserve"> The videos can be played on the website itself with full screen capability.</w:t>
      </w:r>
    </w:p>
    <w:p w14:paraId="1F20CD4F" w14:textId="77777777" w:rsidR="004A1750" w:rsidRPr="00BC7F87" w:rsidRDefault="004A1750" w:rsidP="00BC7F87"/>
    <w:p w14:paraId="48711130" w14:textId="407CBF80" w:rsidR="00B60641" w:rsidRPr="00B60641" w:rsidRDefault="00B60641" w:rsidP="00B60641">
      <w:pPr>
        <w:pStyle w:val="Caption"/>
        <w:keepNext/>
        <w:rPr>
          <w:sz w:val="24"/>
        </w:rPr>
      </w:pPr>
      <w:r w:rsidRPr="00B60641">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7</w:t>
      </w:r>
      <w:r w:rsidR="006F34A5">
        <w:rPr>
          <w:sz w:val="24"/>
        </w:rPr>
        <w:fldChar w:fldCharType="end"/>
      </w:r>
      <w:r w:rsidRPr="00B60641">
        <w:rPr>
          <w:sz w:val="24"/>
        </w:rPr>
        <w:t xml:space="preserve"> - How to Play </w:t>
      </w:r>
      <w:r w:rsidR="0078449D">
        <w:rPr>
          <w:sz w:val="24"/>
        </w:rPr>
        <w:t>P</w:t>
      </w:r>
      <w:r w:rsidRPr="00B60641">
        <w:rPr>
          <w:sz w:val="24"/>
        </w:rPr>
        <w:t>age</w:t>
      </w:r>
    </w:p>
    <w:p w14:paraId="34AD2ED6" w14:textId="77777777" w:rsidR="004A1750" w:rsidRDefault="00B60641" w:rsidP="0078449D">
      <w:r>
        <w:rPr>
          <w:noProof/>
        </w:rPr>
        <w:drawing>
          <wp:inline distT="0" distB="0" distL="0" distR="0" wp14:anchorId="33E925CA" wp14:editId="125B94B8">
            <wp:extent cx="5882640" cy="8229568"/>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Play.png"/>
                    <pic:cNvPicPr/>
                  </pic:nvPicPr>
                  <pic:blipFill>
                    <a:blip r:embed="rId15">
                      <a:extLst>
                        <a:ext uri="{28A0092B-C50C-407E-A947-70E740481C1C}">
                          <a14:useLocalDpi xmlns:a14="http://schemas.microsoft.com/office/drawing/2010/main" val="0"/>
                        </a:ext>
                      </a:extLst>
                    </a:blip>
                    <a:stretch>
                      <a:fillRect/>
                    </a:stretch>
                  </pic:blipFill>
                  <pic:spPr>
                    <a:xfrm>
                      <a:off x="0" y="0"/>
                      <a:ext cx="5882640" cy="8229568"/>
                    </a:xfrm>
                    <a:prstGeom prst="rect">
                      <a:avLst/>
                    </a:prstGeom>
                  </pic:spPr>
                </pic:pic>
              </a:graphicData>
            </a:graphic>
          </wp:inline>
        </w:drawing>
      </w:r>
    </w:p>
    <w:p w14:paraId="72EA9DC2" w14:textId="77777777" w:rsidR="004A1750" w:rsidRDefault="004A1750" w:rsidP="004A1750"/>
    <w:p w14:paraId="2DB30966" w14:textId="77777777" w:rsidR="004A1750" w:rsidRDefault="004A1750" w:rsidP="004A1750"/>
    <w:p w14:paraId="487C5383" w14:textId="77777777" w:rsidR="0078449D" w:rsidRDefault="0078449D" w:rsidP="0078449D">
      <w:pPr>
        <w:spacing w:line="360" w:lineRule="auto"/>
        <w:rPr>
          <w:color w:val="548DD4" w:themeColor="text2" w:themeTint="99"/>
          <w:sz w:val="24"/>
          <w:szCs w:val="24"/>
        </w:rPr>
      </w:pPr>
      <w:r w:rsidRPr="00F92DF0">
        <w:rPr>
          <w:color w:val="548DD4" w:themeColor="text2" w:themeTint="99"/>
          <w:sz w:val="24"/>
          <w:szCs w:val="24"/>
        </w:rPr>
        <w:t xml:space="preserve">The </w:t>
      </w:r>
      <w:r>
        <w:rPr>
          <w:color w:val="548DD4" w:themeColor="text2" w:themeTint="99"/>
          <w:sz w:val="24"/>
          <w:szCs w:val="24"/>
        </w:rPr>
        <w:t xml:space="preserve">special offers </w:t>
      </w:r>
      <w:r w:rsidRPr="00F92DF0">
        <w:rPr>
          <w:color w:val="548DD4" w:themeColor="text2" w:themeTint="99"/>
          <w:sz w:val="24"/>
          <w:szCs w:val="24"/>
        </w:rPr>
        <w:t xml:space="preserve">page </w:t>
      </w:r>
      <w:r>
        <w:rPr>
          <w:color w:val="548DD4" w:themeColor="text2" w:themeTint="99"/>
          <w:sz w:val="24"/>
          <w:szCs w:val="24"/>
        </w:rPr>
        <w:t xml:space="preserve">(Figure 8) </w:t>
      </w:r>
      <w:r w:rsidRPr="00F92DF0">
        <w:rPr>
          <w:color w:val="548DD4" w:themeColor="text2" w:themeTint="99"/>
          <w:sz w:val="24"/>
          <w:szCs w:val="24"/>
        </w:rPr>
        <w:t xml:space="preserve">will have </w:t>
      </w:r>
      <w:r>
        <w:rPr>
          <w:color w:val="548DD4" w:themeColor="text2" w:themeTint="99"/>
          <w:sz w:val="24"/>
          <w:szCs w:val="24"/>
        </w:rPr>
        <w:t>current promotions regarding deals on purchasing credits. These items do not have functionality, just display purposes. The two items in figure 8 are examples of possible promotion offers.</w:t>
      </w:r>
    </w:p>
    <w:p w14:paraId="649CB10A" w14:textId="5534792A" w:rsidR="0078449D" w:rsidRPr="0078449D" w:rsidRDefault="0078449D" w:rsidP="0078449D">
      <w:pPr>
        <w:pStyle w:val="Caption"/>
        <w:keepNext/>
        <w:rPr>
          <w:sz w:val="24"/>
        </w:rPr>
      </w:pPr>
      <w:r w:rsidRPr="0078449D">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8</w:t>
      </w:r>
      <w:r w:rsidR="006F34A5">
        <w:rPr>
          <w:sz w:val="24"/>
        </w:rPr>
        <w:fldChar w:fldCharType="end"/>
      </w:r>
      <w:r w:rsidRPr="0078449D">
        <w:rPr>
          <w:sz w:val="24"/>
        </w:rPr>
        <w:t xml:space="preserve"> – Special Offers Page</w:t>
      </w:r>
    </w:p>
    <w:p w14:paraId="6A40AE69" w14:textId="77777777" w:rsidR="0078449D" w:rsidRDefault="0078449D" w:rsidP="0078449D">
      <w:pPr>
        <w:jc w:val="center"/>
        <w:rPr>
          <w:color w:val="548DD4" w:themeColor="text2" w:themeTint="99"/>
          <w:sz w:val="24"/>
          <w:szCs w:val="24"/>
        </w:rPr>
      </w:pPr>
      <w:r>
        <w:rPr>
          <w:noProof/>
        </w:rPr>
        <w:drawing>
          <wp:inline distT="0" distB="0" distL="0" distR="0" wp14:anchorId="5E65249E" wp14:editId="693AB011">
            <wp:extent cx="5943600" cy="4309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 Offers Pag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09109"/>
                    </a:xfrm>
                    <a:prstGeom prst="rect">
                      <a:avLst/>
                    </a:prstGeom>
                  </pic:spPr>
                </pic:pic>
              </a:graphicData>
            </a:graphic>
          </wp:inline>
        </w:drawing>
      </w:r>
    </w:p>
    <w:p w14:paraId="4E6FF3EB" w14:textId="77777777" w:rsidR="004A1750" w:rsidRDefault="004A1750" w:rsidP="004A1750"/>
    <w:p w14:paraId="37ED6F4A" w14:textId="77777777" w:rsidR="0093647C" w:rsidRDefault="0093647C" w:rsidP="004A1750"/>
    <w:p w14:paraId="2AD33975" w14:textId="10A31EFF" w:rsidR="0093647C" w:rsidRDefault="0093647C" w:rsidP="0093647C">
      <w:pPr>
        <w:spacing w:line="360" w:lineRule="auto"/>
        <w:rPr>
          <w:color w:val="548DD4" w:themeColor="text2" w:themeTint="99"/>
          <w:sz w:val="24"/>
          <w:szCs w:val="24"/>
        </w:rPr>
      </w:pPr>
      <w:r w:rsidRPr="00F92DF0">
        <w:rPr>
          <w:color w:val="548DD4" w:themeColor="text2" w:themeTint="99"/>
          <w:sz w:val="24"/>
          <w:szCs w:val="24"/>
        </w:rPr>
        <w:t xml:space="preserve">The </w:t>
      </w:r>
      <w:r>
        <w:rPr>
          <w:color w:val="548DD4" w:themeColor="text2" w:themeTint="99"/>
          <w:sz w:val="24"/>
          <w:szCs w:val="24"/>
        </w:rPr>
        <w:t xml:space="preserve">members </w:t>
      </w:r>
      <w:r w:rsidRPr="00F92DF0">
        <w:rPr>
          <w:color w:val="548DD4" w:themeColor="text2" w:themeTint="99"/>
          <w:sz w:val="24"/>
          <w:szCs w:val="24"/>
        </w:rPr>
        <w:t xml:space="preserve">page </w:t>
      </w:r>
      <w:r>
        <w:rPr>
          <w:color w:val="548DD4" w:themeColor="text2" w:themeTint="99"/>
          <w:sz w:val="24"/>
          <w:szCs w:val="24"/>
        </w:rPr>
        <w:t xml:space="preserve">(Figure 9) </w:t>
      </w:r>
      <w:r w:rsidRPr="00F92DF0">
        <w:rPr>
          <w:color w:val="548DD4" w:themeColor="text2" w:themeTint="99"/>
          <w:sz w:val="24"/>
          <w:szCs w:val="24"/>
        </w:rPr>
        <w:t xml:space="preserve">will </w:t>
      </w:r>
      <w:r>
        <w:rPr>
          <w:color w:val="548DD4" w:themeColor="text2" w:themeTint="99"/>
          <w:sz w:val="24"/>
          <w:szCs w:val="24"/>
        </w:rPr>
        <w:t xml:space="preserve">have two sections, user information and </w:t>
      </w:r>
      <w:r w:rsidR="00E32E97">
        <w:rPr>
          <w:color w:val="548DD4" w:themeColor="text2" w:themeTint="99"/>
          <w:sz w:val="24"/>
          <w:szCs w:val="24"/>
        </w:rPr>
        <w:t>contact</w:t>
      </w:r>
      <w:r>
        <w:rPr>
          <w:color w:val="548DD4" w:themeColor="text2" w:themeTint="99"/>
          <w:sz w:val="24"/>
          <w:szCs w:val="24"/>
        </w:rPr>
        <w:t xml:space="preserve"> information. The default state of the inputs and the save button will be disabled. When they click the edit button the inputs are enabled and user is able to change their password and e-mail address. The inputs will have the same requirements and validations as the inputs on the register screen. Clicking the save button will update the user information if all inputs are validated.</w:t>
      </w:r>
      <w:r w:rsidR="00E32E97">
        <w:rPr>
          <w:color w:val="548DD4" w:themeColor="text2" w:themeTint="99"/>
          <w:sz w:val="24"/>
          <w:szCs w:val="24"/>
        </w:rPr>
        <w:t xml:space="preserve"> Clicking the avatar will bring up a modal to choose avatar picture.</w:t>
      </w:r>
      <w:r>
        <w:rPr>
          <w:color w:val="548DD4" w:themeColor="text2" w:themeTint="99"/>
          <w:sz w:val="24"/>
          <w:szCs w:val="24"/>
        </w:rPr>
        <w:t xml:space="preserve"> </w:t>
      </w:r>
    </w:p>
    <w:p w14:paraId="0450139A" w14:textId="22AF73FD" w:rsidR="0093647C" w:rsidRPr="0093647C" w:rsidRDefault="0093647C" w:rsidP="0093647C">
      <w:pPr>
        <w:pStyle w:val="Caption"/>
        <w:keepNext/>
        <w:rPr>
          <w:sz w:val="24"/>
        </w:rPr>
      </w:pPr>
      <w:r w:rsidRPr="0093647C">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9</w:t>
      </w:r>
      <w:r w:rsidR="006F34A5">
        <w:rPr>
          <w:sz w:val="24"/>
        </w:rPr>
        <w:fldChar w:fldCharType="end"/>
      </w:r>
      <w:r w:rsidRPr="0093647C">
        <w:rPr>
          <w:sz w:val="24"/>
        </w:rPr>
        <w:t xml:space="preserve"> - Members Page</w:t>
      </w:r>
    </w:p>
    <w:p w14:paraId="0F0CA31C" w14:textId="198C26D8" w:rsidR="00E32E97" w:rsidRDefault="0093647C" w:rsidP="0093647C">
      <w:pPr>
        <w:spacing w:line="360" w:lineRule="auto"/>
        <w:rPr>
          <w:color w:val="548DD4" w:themeColor="text2" w:themeTint="99"/>
          <w:sz w:val="24"/>
          <w:szCs w:val="24"/>
        </w:rPr>
      </w:pPr>
      <w:r>
        <w:rPr>
          <w:noProof/>
          <w:color w:val="548DD4" w:themeColor="text2" w:themeTint="99"/>
          <w:sz w:val="24"/>
          <w:szCs w:val="24"/>
        </w:rPr>
        <w:drawing>
          <wp:inline distT="0" distB="0" distL="0" distR="0" wp14:anchorId="0B8160E2" wp14:editId="17757E29">
            <wp:extent cx="4562475" cy="41446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Section Page.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62475" cy="4144683"/>
                    </a:xfrm>
                    <a:prstGeom prst="rect">
                      <a:avLst/>
                    </a:prstGeom>
                    <a:ln>
                      <a:noFill/>
                    </a:ln>
                    <a:extLst>
                      <a:ext uri="{53640926-AAD7-44D8-BBD7-CCE9431645EC}">
                        <a14:shadowObscured xmlns:a14="http://schemas.microsoft.com/office/drawing/2010/main"/>
                      </a:ext>
                    </a:extLst>
                  </pic:spPr>
                </pic:pic>
              </a:graphicData>
            </a:graphic>
          </wp:inline>
        </w:drawing>
      </w:r>
    </w:p>
    <w:p w14:paraId="30BAE20B" w14:textId="0C7E94F8" w:rsidR="0093647C" w:rsidRPr="00E32E97" w:rsidRDefault="00E32E97" w:rsidP="00E32E97">
      <w:pPr>
        <w:rPr>
          <w:sz w:val="24"/>
          <w:szCs w:val="24"/>
        </w:rPr>
      </w:pPr>
      <w:r>
        <w:rPr>
          <w:noProof/>
        </w:rPr>
        <w:drawing>
          <wp:inline distT="0" distB="0" distL="0" distR="0" wp14:anchorId="6F25A0D1" wp14:editId="0B4B5C32">
            <wp:extent cx="4531985" cy="3457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tar.PNG"/>
                    <pic:cNvPicPr/>
                  </pic:nvPicPr>
                  <pic:blipFill>
                    <a:blip r:embed="rId18">
                      <a:extLst>
                        <a:ext uri="{28A0092B-C50C-407E-A947-70E740481C1C}">
                          <a14:useLocalDpi xmlns:a14="http://schemas.microsoft.com/office/drawing/2010/main" val="0"/>
                        </a:ext>
                      </a:extLst>
                    </a:blip>
                    <a:stretch>
                      <a:fillRect/>
                    </a:stretch>
                  </pic:blipFill>
                  <pic:spPr>
                    <a:xfrm>
                      <a:off x="0" y="0"/>
                      <a:ext cx="4536833" cy="3461273"/>
                    </a:xfrm>
                    <a:prstGeom prst="rect">
                      <a:avLst/>
                    </a:prstGeom>
                  </pic:spPr>
                </pic:pic>
              </a:graphicData>
            </a:graphic>
          </wp:inline>
        </w:drawing>
      </w:r>
    </w:p>
    <w:p w14:paraId="72DA2A6F" w14:textId="6F4FAF35" w:rsidR="00673546" w:rsidRPr="00673546" w:rsidRDefault="00673546" w:rsidP="00673546">
      <w:pPr>
        <w:pStyle w:val="Caption"/>
        <w:keepNext/>
        <w:rPr>
          <w:sz w:val="24"/>
        </w:rPr>
      </w:pPr>
      <w:r w:rsidRPr="00673546">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10</w:t>
      </w:r>
      <w:r w:rsidR="006F34A5">
        <w:rPr>
          <w:sz w:val="24"/>
        </w:rPr>
        <w:fldChar w:fldCharType="end"/>
      </w:r>
      <w:r w:rsidRPr="00673546">
        <w:rPr>
          <w:sz w:val="24"/>
        </w:rPr>
        <w:t xml:space="preserve"> - Members Page Error</w:t>
      </w:r>
    </w:p>
    <w:p w14:paraId="369AC62E" w14:textId="77777777" w:rsidR="0093647C" w:rsidRDefault="00673546" w:rsidP="00673546">
      <w:pPr>
        <w:jc w:val="center"/>
      </w:pPr>
      <w:r>
        <w:rPr>
          <w:noProof/>
        </w:rPr>
        <w:drawing>
          <wp:inline distT="0" distB="0" distL="0" distR="0" wp14:anchorId="11C0042A" wp14:editId="14C65FC0">
            <wp:extent cx="5514975" cy="49373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Section Page Error.png"/>
                    <pic:cNvPicPr/>
                  </pic:nvPicPr>
                  <pic:blipFill rotWithShape="1">
                    <a:blip r:embed="rId19">
                      <a:extLst>
                        <a:ext uri="{28A0092B-C50C-407E-A947-70E740481C1C}">
                          <a14:useLocalDpi xmlns:a14="http://schemas.microsoft.com/office/drawing/2010/main" val="0"/>
                        </a:ext>
                      </a:extLst>
                    </a:blip>
                    <a:srcRect r="7655"/>
                    <a:stretch/>
                  </pic:blipFill>
                  <pic:spPr bwMode="auto">
                    <a:xfrm>
                      <a:off x="0" y="0"/>
                      <a:ext cx="5517532" cy="4939595"/>
                    </a:xfrm>
                    <a:prstGeom prst="rect">
                      <a:avLst/>
                    </a:prstGeom>
                    <a:ln>
                      <a:noFill/>
                    </a:ln>
                    <a:extLst>
                      <a:ext uri="{53640926-AAD7-44D8-BBD7-CCE9431645EC}">
                        <a14:shadowObscured xmlns:a14="http://schemas.microsoft.com/office/drawing/2010/main"/>
                      </a:ext>
                    </a:extLst>
                  </pic:spPr>
                </pic:pic>
              </a:graphicData>
            </a:graphic>
          </wp:inline>
        </w:drawing>
      </w:r>
    </w:p>
    <w:p w14:paraId="3E82DFE5" w14:textId="57DAA33A" w:rsidR="002C0E64" w:rsidRDefault="002C0E64" w:rsidP="00673546">
      <w:pPr>
        <w:jc w:val="center"/>
      </w:pPr>
    </w:p>
    <w:p w14:paraId="3DD41BE6" w14:textId="77777777" w:rsidR="0078449D" w:rsidRDefault="0078449D" w:rsidP="004A1750"/>
    <w:p w14:paraId="0D3F19E1" w14:textId="77777777" w:rsidR="0078449D" w:rsidRDefault="0078449D" w:rsidP="004A1750"/>
    <w:p w14:paraId="48D07F9D" w14:textId="77777777" w:rsidR="0078449D" w:rsidRDefault="0078449D" w:rsidP="004A1750"/>
    <w:p w14:paraId="01BC90B1" w14:textId="77777777" w:rsidR="0078449D" w:rsidRDefault="0078449D" w:rsidP="004A1750"/>
    <w:p w14:paraId="3A0783EF" w14:textId="77777777" w:rsidR="0078449D" w:rsidRDefault="0078449D" w:rsidP="004A1750"/>
    <w:p w14:paraId="4D5D330E" w14:textId="77777777" w:rsidR="0078449D" w:rsidRDefault="0078449D" w:rsidP="004A1750"/>
    <w:p w14:paraId="0B7C78A8" w14:textId="5CE8DE92" w:rsidR="002C0E64" w:rsidRPr="002C0E64" w:rsidRDefault="002C0E64" w:rsidP="002C0E64">
      <w:pPr>
        <w:pStyle w:val="Caption"/>
        <w:keepNext/>
        <w:rPr>
          <w:sz w:val="24"/>
        </w:rPr>
      </w:pPr>
      <w:r w:rsidRPr="002C0E64">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11</w:t>
      </w:r>
      <w:r w:rsidR="006F34A5">
        <w:rPr>
          <w:sz w:val="24"/>
        </w:rPr>
        <w:fldChar w:fldCharType="end"/>
      </w:r>
      <w:r w:rsidRPr="002C0E64">
        <w:rPr>
          <w:sz w:val="24"/>
        </w:rPr>
        <w:t xml:space="preserve"> – </w:t>
      </w:r>
      <w:r w:rsidR="000C7EC1">
        <w:rPr>
          <w:sz w:val="24"/>
        </w:rPr>
        <w:t>Credit Request</w:t>
      </w:r>
      <w:r w:rsidR="000C7EC1" w:rsidRPr="002C0E64">
        <w:rPr>
          <w:sz w:val="24"/>
        </w:rPr>
        <w:t xml:space="preserve"> </w:t>
      </w:r>
      <w:r w:rsidRPr="002C0E64">
        <w:rPr>
          <w:sz w:val="24"/>
        </w:rPr>
        <w:t>Page</w:t>
      </w:r>
    </w:p>
    <w:p w14:paraId="412D6CF8" w14:textId="77777777" w:rsidR="0078449D" w:rsidRDefault="002C0E64" w:rsidP="004A1750">
      <w:r>
        <w:rPr>
          <w:noProof/>
        </w:rPr>
        <w:drawing>
          <wp:inline distT="0" distB="0" distL="0" distR="0" wp14:anchorId="7226E035" wp14:editId="48F40CBB">
            <wp:extent cx="5943600" cy="39499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s Pag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49939"/>
                    </a:xfrm>
                    <a:prstGeom prst="rect">
                      <a:avLst/>
                    </a:prstGeom>
                  </pic:spPr>
                </pic:pic>
              </a:graphicData>
            </a:graphic>
          </wp:inline>
        </w:drawing>
      </w:r>
    </w:p>
    <w:p w14:paraId="06BA38D2" w14:textId="77777777" w:rsidR="0078449D" w:rsidRDefault="0078449D" w:rsidP="004A1750"/>
    <w:p w14:paraId="3D463751" w14:textId="77777777" w:rsidR="006E64F8" w:rsidRDefault="000C7EC1" w:rsidP="006E64F8">
      <w:pPr>
        <w:rPr>
          <w:color w:val="548DD4" w:themeColor="text2" w:themeTint="99"/>
          <w:sz w:val="24"/>
          <w:szCs w:val="24"/>
        </w:rPr>
      </w:pPr>
      <w:r>
        <w:rPr>
          <w:color w:val="548DD4" w:themeColor="text2" w:themeTint="99"/>
          <w:sz w:val="24"/>
          <w:szCs w:val="24"/>
        </w:rPr>
        <w:t xml:space="preserve">The credit request page will have 6 credit amounts that the user could request to be added to their account. </w:t>
      </w:r>
      <w:r w:rsidR="00034662">
        <w:rPr>
          <w:color w:val="548DD4" w:themeColor="text2" w:themeTint="99"/>
          <w:sz w:val="24"/>
          <w:szCs w:val="24"/>
        </w:rPr>
        <w:t>After the user clicks an amount, the admin will receive the request that is pending approval.</w:t>
      </w:r>
      <w:r w:rsidR="006E64F8">
        <w:rPr>
          <w:color w:val="548DD4" w:themeColor="text2" w:themeTint="99"/>
          <w:sz w:val="24"/>
          <w:szCs w:val="24"/>
        </w:rPr>
        <w:t xml:space="preserve"> </w:t>
      </w:r>
    </w:p>
    <w:p w14:paraId="25C56B3F" w14:textId="77777777" w:rsidR="006E64F8" w:rsidRDefault="006E64F8" w:rsidP="006E64F8">
      <w:pPr>
        <w:rPr>
          <w:color w:val="548DD4" w:themeColor="text2" w:themeTint="99"/>
          <w:sz w:val="24"/>
          <w:szCs w:val="24"/>
        </w:rPr>
      </w:pPr>
    </w:p>
    <w:p w14:paraId="266D27FD" w14:textId="49C50108" w:rsidR="003E73D5" w:rsidRPr="006E64F8" w:rsidRDefault="003E73D5" w:rsidP="006E64F8">
      <w:pPr>
        <w:rPr>
          <w:color w:val="548DD4" w:themeColor="text2" w:themeTint="99"/>
          <w:sz w:val="24"/>
          <w:szCs w:val="24"/>
        </w:rPr>
      </w:pPr>
      <w:r w:rsidRPr="00D54CCD">
        <w:rPr>
          <w:color w:val="548DD4" w:themeColor="text2" w:themeTint="99"/>
          <w:sz w:val="24"/>
        </w:rPr>
        <w:t>On the game page (Figure 1</w:t>
      </w:r>
      <w:r w:rsidR="00E32E97">
        <w:rPr>
          <w:color w:val="548DD4" w:themeColor="text2" w:themeTint="99"/>
          <w:sz w:val="24"/>
        </w:rPr>
        <w:t>2</w:t>
      </w:r>
      <w:r w:rsidRPr="00D54CCD">
        <w:rPr>
          <w:color w:val="548DD4" w:themeColor="text2" w:themeTint="99"/>
          <w:sz w:val="24"/>
        </w:rPr>
        <w:t>), there are indicators on the left side showing the available credits and current winnings of the user. To start the game, the user must enter a bet amount into the input on the right side and click the deal button. The bet amount input box will only accept positive integers less than or equal to the user’s available credits (Figure 1</w:t>
      </w:r>
      <w:r w:rsidR="00E32E97">
        <w:rPr>
          <w:color w:val="548DD4" w:themeColor="text2" w:themeTint="99"/>
          <w:sz w:val="24"/>
        </w:rPr>
        <w:t>3</w:t>
      </w:r>
      <w:r w:rsidRPr="00D54CCD">
        <w:rPr>
          <w:color w:val="548DD4" w:themeColor="text2" w:themeTint="99"/>
          <w:sz w:val="24"/>
        </w:rPr>
        <w:t>).</w:t>
      </w:r>
    </w:p>
    <w:p w14:paraId="44A3E130" w14:textId="77777777" w:rsidR="004A1750" w:rsidRDefault="004A1750" w:rsidP="004A1750"/>
    <w:p w14:paraId="5E02C4D4" w14:textId="77777777" w:rsidR="003E73D5" w:rsidRDefault="003E73D5" w:rsidP="004A1750"/>
    <w:p w14:paraId="2B45E36A" w14:textId="77777777" w:rsidR="003E73D5" w:rsidRDefault="003E73D5" w:rsidP="004A1750"/>
    <w:p w14:paraId="333230A7" w14:textId="77777777" w:rsidR="003E73D5" w:rsidRDefault="003E73D5" w:rsidP="004A1750"/>
    <w:p w14:paraId="278133A9" w14:textId="77777777" w:rsidR="003E73D5" w:rsidRDefault="003E73D5" w:rsidP="004A1750"/>
    <w:p w14:paraId="22A7AEB1" w14:textId="77777777" w:rsidR="003E73D5" w:rsidRDefault="003E73D5" w:rsidP="004A1750"/>
    <w:p w14:paraId="15E57D0B" w14:textId="15F1F544" w:rsidR="003E73D5" w:rsidRPr="003E73D5" w:rsidRDefault="003E73D5" w:rsidP="003E73D5">
      <w:pPr>
        <w:pStyle w:val="Caption"/>
        <w:keepNext/>
        <w:rPr>
          <w:sz w:val="24"/>
        </w:rPr>
      </w:pPr>
      <w:r w:rsidRPr="003E73D5">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12</w:t>
      </w:r>
      <w:r w:rsidR="006F34A5">
        <w:rPr>
          <w:sz w:val="24"/>
        </w:rPr>
        <w:fldChar w:fldCharType="end"/>
      </w:r>
      <w:r w:rsidRPr="003E73D5">
        <w:rPr>
          <w:sz w:val="24"/>
        </w:rPr>
        <w:t xml:space="preserve"> - Game Page</w:t>
      </w:r>
    </w:p>
    <w:p w14:paraId="1FFAC014" w14:textId="77777777" w:rsidR="003E73D5" w:rsidRDefault="003E73D5" w:rsidP="004A1750">
      <w:r>
        <w:rPr>
          <w:noProof/>
        </w:rPr>
        <w:drawing>
          <wp:inline distT="0" distB="0" distL="0" distR="0" wp14:anchorId="7A0A5553" wp14:editId="7B635ECE">
            <wp:extent cx="5943441" cy="531749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Page.PNG"/>
                    <pic:cNvPicPr/>
                  </pic:nvPicPr>
                  <pic:blipFill>
                    <a:blip r:embed="rId21">
                      <a:extLst>
                        <a:ext uri="{28A0092B-C50C-407E-A947-70E740481C1C}">
                          <a14:useLocalDpi xmlns:a14="http://schemas.microsoft.com/office/drawing/2010/main" val="0"/>
                        </a:ext>
                      </a:extLst>
                    </a:blip>
                    <a:stretch>
                      <a:fillRect/>
                    </a:stretch>
                  </pic:blipFill>
                  <pic:spPr>
                    <a:xfrm>
                      <a:off x="0" y="0"/>
                      <a:ext cx="5943441" cy="5317490"/>
                    </a:xfrm>
                    <a:prstGeom prst="rect">
                      <a:avLst/>
                    </a:prstGeom>
                  </pic:spPr>
                </pic:pic>
              </a:graphicData>
            </a:graphic>
          </wp:inline>
        </w:drawing>
      </w:r>
    </w:p>
    <w:p w14:paraId="71A771C4" w14:textId="77777777" w:rsidR="004A1750" w:rsidRDefault="004A1750" w:rsidP="004A1750"/>
    <w:p w14:paraId="3FC45660" w14:textId="77777777" w:rsidR="00B20438" w:rsidRDefault="00B20438" w:rsidP="004A1750"/>
    <w:p w14:paraId="6A32898C" w14:textId="37A11EE0" w:rsidR="00B20438" w:rsidRPr="00B20438" w:rsidRDefault="00B20438" w:rsidP="00B20438">
      <w:pPr>
        <w:pStyle w:val="Caption"/>
        <w:keepNext/>
        <w:rPr>
          <w:sz w:val="24"/>
        </w:rPr>
      </w:pPr>
      <w:r w:rsidRPr="00B20438">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13</w:t>
      </w:r>
      <w:r w:rsidR="006F34A5">
        <w:rPr>
          <w:sz w:val="24"/>
        </w:rPr>
        <w:fldChar w:fldCharType="end"/>
      </w:r>
      <w:r w:rsidRPr="00B20438">
        <w:rPr>
          <w:sz w:val="24"/>
        </w:rPr>
        <w:t xml:space="preserve"> - Bet Amount Error</w:t>
      </w:r>
    </w:p>
    <w:p w14:paraId="2FD3B68C" w14:textId="77777777" w:rsidR="00B20438" w:rsidRDefault="00B20438" w:rsidP="004A1750">
      <w:r>
        <w:rPr>
          <w:noProof/>
        </w:rPr>
        <w:drawing>
          <wp:inline distT="0" distB="0" distL="0" distR="0" wp14:anchorId="188DD988" wp14:editId="14DEF546">
            <wp:extent cx="20574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57400" cy="1028700"/>
                    </a:xfrm>
                    <a:prstGeom prst="rect">
                      <a:avLst/>
                    </a:prstGeom>
                  </pic:spPr>
                </pic:pic>
              </a:graphicData>
            </a:graphic>
          </wp:inline>
        </w:drawing>
      </w:r>
    </w:p>
    <w:p w14:paraId="680EE7E8" w14:textId="77777777" w:rsidR="00B20438" w:rsidRDefault="00B20438" w:rsidP="004A1750"/>
    <w:p w14:paraId="1EE3A153" w14:textId="77777777" w:rsidR="00B20438" w:rsidRDefault="00B20438" w:rsidP="004A1750"/>
    <w:p w14:paraId="1DB0B22A" w14:textId="77777777" w:rsidR="00B20438" w:rsidRDefault="00B20438" w:rsidP="004A1750"/>
    <w:p w14:paraId="1EAFB3E6" w14:textId="2C822F77" w:rsidR="00EB3CC1" w:rsidRPr="00EB3CC1" w:rsidRDefault="00991673" w:rsidP="00EB3CC1">
      <w:pPr>
        <w:pStyle w:val="Caption"/>
        <w:keepNext/>
        <w:rPr>
          <w:sz w:val="24"/>
        </w:rPr>
      </w:pPr>
      <w:r w:rsidRPr="00991673">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14</w:t>
      </w:r>
      <w:r w:rsidR="006F34A5">
        <w:rPr>
          <w:sz w:val="24"/>
        </w:rPr>
        <w:fldChar w:fldCharType="end"/>
      </w:r>
      <w:r w:rsidRPr="00991673">
        <w:rPr>
          <w:sz w:val="24"/>
        </w:rPr>
        <w:t xml:space="preserve"> - Game in Progress</w:t>
      </w:r>
    </w:p>
    <w:p w14:paraId="559552B3" w14:textId="77777777" w:rsidR="00991673" w:rsidRPr="004A1750" w:rsidRDefault="00991673" w:rsidP="004A1750">
      <w:r>
        <w:rPr>
          <w:noProof/>
        </w:rPr>
        <w:drawing>
          <wp:inline distT="0" distB="0" distL="0" distR="0" wp14:anchorId="4874411E" wp14:editId="70C156ED">
            <wp:extent cx="5943540" cy="6508115"/>
            <wp:effectExtent l="0" t="0" r="63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Progress.png"/>
                    <pic:cNvPicPr/>
                  </pic:nvPicPr>
                  <pic:blipFill>
                    <a:blip r:embed="rId23">
                      <a:extLst>
                        <a:ext uri="{28A0092B-C50C-407E-A947-70E740481C1C}">
                          <a14:useLocalDpi xmlns:a14="http://schemas.microsoft.com/office/drawing/2010/main" val="0"/>
                        </a:ext>
                      </a:extLst>
                    </a:blip>
                    <a:stretch>
                      <a:fillRect/>
                    </a:stretch>
                  </pic:blipFill>
                  <pic:spPr>
                    <a:xfrm>
                      <a:off x="0" y="0"/>
                      <a:ext cx="5943540" cy="6508115"/>
                    </a:xfrm>
                    <a:prstGeom prst="rect">
                      <a:avLst/>
                    </a:prstGeom>
                  </pic:spPr>
                </pic:pic>
              </a:graphicData>
            </a:graphic>
          </wp:inline>
        </w:drawing>
      </w:r>
    </w:p>
    <w:p w14:paraId="5C927631" w14:textId="77777777" w:rsidR="00967AD6" w:rsidRDefault="00967AD6" w:rsidP="00967AD6">
      <w:pPr>
        <w:spacing w:line="360" w:lineRule="auto"/>
        <w:rPr>
          <w:color w:val="548DD4" w:themeColor="text2" w:themeTint="99"/>
          <w:sz w:val="24"/>
          <w:szCs w:val="24"/>
        </w:rPr>
      </w:pPr>
    </w:p>
    <w:p w14:paraId="79CD157B" w14:textId="593ECCBA" w:rsidR="00EB3CC1" w:rsidRPr="00D54CCD" w:rsidRDefault="000B149A" w:rsidP="00967AD6">
      <w:pPr>
        <w:spacing w:line="360" w:lineRule="auto"/>
        <w:rPr>
          <w:color w:val="548DD4" w:themeColor="text2" w:themeTint="99"/>
          <w:sz w:val="24"/>
          <w:szCs w:val="24"/>
        </w:rPr>
      </w:pPr>
      <w:r>
        <w:rPr>
          <w:color w:val="548DD4" w:themeColor="text2" w:themeTint="99"/>
          <w:sz w:val="24"/>
          <w:szCs w:val="24"/>
        </w:rPr>
        <w:t xml:space="preserve">The game will be created by me with no plugins or other created code by others. </w:t>
      </w:r>
      <w:r w:rsidR="00EB3CC1" w:rsidRPr="00D54CCD">
        <w:rPr>
          <w:color w:val="548DD4" w:themeColor="text2" w:themeTint="99"/>
          <w:sz w:val="24"/>
          <w:szCs w:val="24"/>
        </w:rPr>
        <w:t>After the game starts, cards are dealt to the user and dealer. Buttons will appear below the playing field based on available choices for the user. In Figure 1</w:t>
      </w:r>
      <w:r w:rsidR="00E32E97">
        <w:rPr>
          <w:color w:val="548DD4" w:themeColor="text2" w:themeTint="99"/>
          <w:sz w:val="24"/>
          <w:szCs w:val="24"/>
        </w:rPr>
        <w:t>4</w:t>
      </w:r>
      <w:r w:rsidR="00EB3CC1" w:rsidRPr="00D54CCD">
        <w:rPr>
          <w:color w:val="548DD4" w:themeColor="text2" w:themeTint="99"/>
          <w:sz w:val="24"/>
          <w:szCs w:val="24"/>
        </w:rPr>
        <w:t xml:space="preserve">, the user already chose to “Hit” after the first round. The available choices now are to either “Hit” again or “Stand”. </w:t>
      </w:r>
    </w:p>
    <w:p w14:paraId="4BBE0E2A" w14:textId="77777777" w:rsidR="00EB3CC1" w:rsidRPr="00EB3CC1" w:rsidRDefault="00EB3CC1" w:rsidP="00EB3CC1"/>
    <w:p w14:paraId="55322C1C" w14:textId="77777777" w:rsidR="00EB3CC1" w:rsidRDefault="00EB3CC1" w:rsidP="00EB3CC1"/>
    <w:p w14:paraId="00D319A0" w14:textId="65823DAF" w:rsidR="00EB3CC1" w:rsidRPr="00EB3CC1" w:rsidRDefault="00EB3CC1" w:rsidP="00EB3CC1">
      <w:pPr>
        <w:pStyle w:val="Caption"/>
        <w:keepNext/>
        <w:rPr>
          <w:sz w:val="24"/>
        </w:rPr>
      </w:pPr>
      <w:r w:rsidRPr="00EB3CC1">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15</w:t>
      </w:r>
      <w:r w:rsidR="006F34A5">
        <w:rPr>
          <w:sz w:val="24"/>
        </w:rPr>
        <w:fldChar w:fldCharType="end"/>
      </w:r>
      <w:r w:rsidRPr="00EB3CC1">
        <w:rPr>
          <w:sz w:val="24"/>
        </w:rPr>
        <w:t xml:space="preserve"> - Game Over</w:t>
      </w:r>
    </w:p>
    <w:p w14:paraId="3D8AAE5F" w14:textId="77777777" w:rsidR="00EB3CC1" w:rsidRDefault="00EB3CC1" w:rsidP="00EB3CC1">
      <w:r>
        <w:rPr>
          <w:noProof/>
        </w:rPr>
        <w:drawing>
          <wp:inline distT="0" distB="0" distL="0" distR="0" wp14:anchorId="37D5FBD6" wp14:editId="1B3F30E1">
            <wp:extent cx="5943600" cy="65013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En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501393"/>
                    </a:xfrm>
                    <a:prstGeom prst="rect">
                      <a:avLst/>
                    </a:prstGeom>
                  </pic:spPr>
                </pic:pic>
              </a:graphicData>
            </a:graphic>
          </wp:inline>
        </w:drawing>
      </w:r>
    </w:p>
    <w:p w14:paraId="0C50428A" w14:textId="2A2D8D74" w:rsidR="00EB3CC1" w:rsidRPr="00D54CCD" w:rsidRDefault="00EB3CC1" w:rsidP="00EB3CC1">
      <w:pPr>
        <w:spacing w:line="360" w:lineRule="auto"/>
        <w:rPr>
          <w:color w:val="548DD4" w:themeColor="text2" w:themeTint="99"/>
          <w:sz w:val="24"/>
          <w:szCs w:val="24"/>
        </w:rPr>
      </w:pPr>
      <w:r w:rsidRPr="00D54CCD">
        <w:rPr>
          <w:color w:val="548DD4" w:themeColor="text2" w:themeTint="99"/>
          <w:sz w:val="24"/>
          <w:szCs w:val="24"/>
        </w:rPr>
        <w:t>After the game is over, available credits and current winnings will update according to the results of the round. Figure 1</w:t>
      </w:r>
      <w:r w:rsidR="00E32E97">
        <w:rPr>
          <w:color w:val="548DD4" w:themeColor="text2" w:themeTint="99"/>
          <w:sz w:val="24"/>
          <w:szCs w:val="24"/>
        </w:rPr>
        <w:t>5</w:t>
      </w:r>
      <w:r w:rsidRPr="00D54CCD">
        <w:rPr>
          <w:color w:val="548DD4" w:themeColor="text2" w:themeTint="99"/>
          <w:sz w:val="24"/>
          <w:szCs w:val="24"/>
        </w:rPr>
        <w:t xml:space="preserve"> shows the end of a round when the dealer busts, resulted in a win for the user. The available credits and current winnings are now updated. </w:t>
      </w:r>
    </w:p>
    <w:p w14:paraId="7E1566C5" w14:textId="77777777" w:rsidR="00EB3CC1" w:rsidRDefault="00EB3CC1" w:rsidP="00EB3CC1"/>
    <w:p w14:paraId="16148E14" w14:textId="77777777" w:rsidR="00EB3CC1" w:rsidRDefault="00EB3CC1" w:rsidP="00EB3CC1"/>
    <w:p w14:paraId="472ACA89" w14:textId="3DC68328" w:rsidR="006F34A5" w:rsidRPr="007136D6" w:rsidRDefault="006F34A5" w:rsidP="006F34A5">
      <w:pPr>
        <w:pStyle w:val="Caption"/>
        <w:keepNext/>
        <w:rPr>
          <w:sz w:val="24"/>
        </w:rPr>
      </w:pPr>
      <w:r w:rsidRPr="007136D6">
        <w:rPr>
          <w:sz w:val="24"/>
        </w:rPr>
        <w:lastRenderedPageBreak/>
        <w:t xml:space="preserve">Figure </w:t>
      </w:r>
      <w:r w:rsidRPr="007136D6">
        <w:rPr>
          <w:sz w:val="24"/>
        </w:rPr>
        <w:fldChar w:fldCharType="begin"/>
      </w:r>
      <w:r w:rsidRPr="007136D6">
        <w:rPr>
          <w:sz w:val="24"/>
        </w:rPr>
        <w:instrText xml:space="preserve"> SEQ Figure \* ARABIC </w:instrText>
      </w:r>
      <w:r w:rsidRPr="007136D6">
        <w:rPr>
          <w:sz w:val="24"/>
        </w:rPr>
        <w:fldChar w:fldCharType="separate"/>
      </w:r>
      <w:r w:rsidR="003777E9">
        <w:rPr>
          <w:noProof/>
          <w:sz w:val="24"/>
        </w:rPr>
        <w:t>16</w:t>
      </w:r>
      <w:r w:rsidRPr="007136D6">
        <w:rPr>
          <w:sz w:val="24"/>
        </w:rPr>
        <w:fldChar w:fldCharType="end"/>
      </w:r>
      <w:r w:rsidRPr="007136D6">
        <w:rPr>
          <w:sz w:val="24"/>
        </w:rPr>
        <w:t xml:space="preserve"> - Discussion Page</w:t>
      </w:r>
    </w:p>
    <w:p w14:paraId="6600A741" w14:textId="7B4E227C" w:rsidR="006F34A5" w:rsidRDefault="006F34A5" w:rsidP="00EB3CC1">
      <w:r>
        <w:rPr>
          <w:noProof/>
        </w:rPr>
        <w:drawing>
          <wp:inline distT="0" distB="0" distL="0" distR="0" wp14:anchorId="7F8DEF52" wp14:editId="74EE1016">
            <wp:extent cx="5943600" cy="4312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Pag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inline>
        </w:drawing>
      </w:r>
    </w:p>
    <w:p w14:paraId="2D9B4825" w14:textId="181FE351" w:rsidR="00EB3CC1" w:rsidRPr="0075366D" w:rsidRDefault="007136D6" w:rsidP="0075366D">
      <w:pPr>
        <w:spacing w:line="360" w:lineRule="auto"/>
        <w:rPr>
          <w:color w:val="548DD4" w:themeColor="text2" w:themeTint="99"/>
          <w:sz w:val="24"/>
          <w:szCs w:val="24"/>
        </w:rPr>
      </w:pPr>
      <w:r w:rsidRPr="0075366D">
        <w:rPr>
          <w:color w:val="548DD4" w:themeColor="text2" w:themeTint="99"/>
          <w:sz w:val="24"/>
          <w:szCs w:val="24"/>
        </w:rPr>
        <w:t>The discussion page (Figure 16) will display all the existing discussion threads. The search will look for matching string pattern in thread title, thread author and thread post text contents. Clicking on the title of the thread post open the specific thread page (Figure 1</w:t>
      </w:r>
      <w:r w:rsidR="00D94715" w:rsidRPr="0075366D">
        <w:rPr>
          <w:color w:val="548DD4" w:themeColor="text2" w:themeTint="99"/>
          <w:sz w:val="24"/>
          <w:szCs w:val="24"/>
        </w:rPr>
        <w:t>8</w:t>
      </w:r>
      <w:r w:rsidRPr="0075366D">
        <w:rPr>
          <w:color w:val="548DD4" w:themeColor="text2" w:themeTint="99"/>
          <w:sz w:val="24"/>
          <w:szCs w:val="24"/>
        </w:rPr>
        <w:t>). Clicking the “Start New Thread” button will open a modal (Figure 1</w:t>
      </w:r>
      <w:r w:rsidR="00D94715" w:rsidRPr="0075366D">
        <w:rPr>
          <w:color w:val="548DD4" w:themeColor="text2" w:themeTint="99"/>
          <w:sz w:val="24"/>
          <w:szCs w:val="24"/>
        </w:rPr>
        <w:t>7</w:t>
      </w:r>
      <w:r w:rsidRPr="0075366D">
        <w:rPr>
          <w:color w:val="548DD4" w:themeColor="text2" w:themeTint="99"/>
          <w:sz w:val="24"/>
          <w:szCs w:val="24"/>
        </w:rPr>
        <w:t>) with title and content inputs for a new thread.</w:t>
      </w:r>
    </w:p>
    <w:p w14:paraId="3E9BD560" w14:textId="5B10180E" w:rsidR="00D94715" w:rsidRPr="00D94715" w:rsidRDefault="00D94715" w:rsidP="00D94715">
      <w:pPr>
        <w:pStyle w:val="Caption"/>
        <w:keepNext/>
        <w:rPr>
          <w:sz w:val="24"/>
        </w:rPr>
      </w:pPr>
      <w:r w:rsidRPr="00D94715">
        <w:rPr>
          <w:sz w:val="24"/>
        </w:rPr>
        <w:lastRenderedPageBreak/>
        <w:t xml:space="preserve">Figure </w:t>
      </w:r>
      <w:r w:rsidRPr="00D94715">
        <w:rPr>
          <w:sz w:val="24"/>
        </w:rPr>
        <w:fldChar w:fldCharType="begin"/>
      </w:r>
      <w:r w:rsidRPr="00D94715">
        <w:rPr>
          <w:sz w:val="24"/>
        </w:rPr>
        <w:instrText xml:space="preserve"> SEQ Figure \* ARABIC </w:instrText>
      </w:r>
      <w:r w:rsidRPr="00D94715">
        <w:rPr>
          <w:sz w:val="24"/>
        </w:rPr>
        <w:fldChar w:fldCharType="separate"/>
      </w:r>
      <w:r w:rsidR="003777E9">
        <w:rPr>
          <w:noProof/>
          <w:sz w:val="24"/>
        </w:rPr>
        <w:t>17</w:t>
      </w:r>
      <w:r w:rsidRPr="00D94715">
        <w:rPr>
          <w:sz w:val="24"/>
        </w:rPr>
        <w:fldChar w:fldCharType="end"/>
      </w:r>
      <w:r w:rsidRPr="00D94715">
        <w:rPr>
          <w:sz w:val="24"/>
        </w:rPr>
        <w:t xml:space="preserve"> - New Thread Modal</w:t>
      </w:r>
    </w:p>
    <w:p w14:paraId="377757D9" w14:textId="15F82746" w:rsidR="00E94C87" w:rsidRDefault="00D94715" w:rsidP="00EB3CC1">
      <w:r>
        <w:rPr>
          <w:noProof/>
        </w:rPr>
        <w:drawing>
          <wp:inline distT="0" distB="0" distL="0" distR="0" wp14:anchorId="10050E5D" wp14:editId="293B7167">
            <wp:extent cx="5943600" cy="4635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iscussion Threa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C076EA3" w14:textId="77777777" w:rsidR="00D94715" w:rsidRDefault="00D94715" w:rsidP="00E94C87"/>
    <w:p w14:paraId="742C449E" w14:textId="77777777" w:rsidR="00E94C87" w:rsidRPr="00E94C87" w:rsidRDefault="00E94C87" w:rsidP="00E94C87"/>
    <w:p w14:paraId="048730C8" w14:textId="6E0FCD77" w:rsidR="00834E4D" w:rsidRPr="00834E4D" w:rsidRDefault="00834E4D" w:rsidP="00834E4D">
      <w:pPr>
        <w:pStyle w:val="Caption"/>
        <w:keepNext/>
        <w:rPr>
          <w:sz w:val="24"/>
        </w:rPr>
      </w:pPr>
      <w:r w:rsidRPr="00834E4D">
        <w:rPr>
          <w:sz w:val="24"/>
        </w:rPr>
        <w:lastRenderedPageBreak/>
        <w:t xml:space="preserve">Figure </w:t>
      </w:r>
      <w:r w:rsidRPr="00834E4D">
        <w:rPr>
          <w:sz w:val="24"/>
        </w:rPr>
        <w:fldChar w:fldCharType="begin"/>
      </w:r>
      <w:r w:rsidRPr="00834E4D">
        <w:rPr>
          <w:sz w:val="24"/>
        </w:rPr>
        <w:instrText xml:space="preserve"> SEQ Figure \* ARABIC </w:instrText>
      </w:r>
      <w:r w:rsidRPr="00834E4D">
        <w:rPr>
          <w:sz w:val="24"/>
        </w:rPr>
        <w:fldChar w:fldCharType="separate"/>
      </w:r>
      <w:r w:rsidR="003777E9">
        <w:rPr>
          <w:noProof/>
          <w:sz w:val="24"/>
        </w:rPr>
        <w:t>18</w:t>
      </w:r>
      <w:r w:rsidRPr="00834E4D">
        <w:rPr>
          <w:sz w:val="24"/>
        </w:rPr>
        <w:fldChar w:fldCharType="end"/>
      </w:r>
      <w:r w:rsidRPr="00834E4D">
        <w:rPr>
          <w:sz w:val="24"/>
        </w:rPr>
        <w:t xml:space="preserve"> - Thread Post Page</w:t>
      </w:r>
    </w:p>
    <w:p w14:paraId="2FAA4318" w14:textId="6F4A42AB" w:rsidR="00834E4D" w:rsidRDefault="00834E4D" w:rsidP="00EB3CC1">
      <w:r>
        <w:rPr>
          <w:noProof/>
        </w:rPr>
        <w:drawing>
          <wp:inline distT="0" distB="0" distL="0" distR="0" wp14:anchorId="1FEDB29F" wp14:editId="4346EB1C">
            <wp:extent cx="5943600" cy="56165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Po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0EEC7E74" w14:textId="615166B2" w:rsidR="00E94C87" w:rsidRPr="0075366D" w:rsidRDefault="00834E4D" w:rsidP="00834E4D">
      <w:pPr>
        <w:rPr>
          <w:color w:val="548DD4" w:themeColor="text2" w:themeTint="99"/>
          <w:sz w:val="24"/>
          <w:szCs w:val="24"/>
        </w:rPr>
      </w:pPr>
      <w:r w:rsidRPr="0075366D">
        <w:rPr>
          <w:color w:val="548DD4" w:themeColor="text2" w:themeTint="99"/>
          <w:sz w:val="24"/>
          <w:szCs w:val="24"/>
        </w:rPr>
        <w:t xml:space="preserve">Clicking on the “Report” button will flag the post and add it to a list of flagged posts for Admin to review. </w:t>
      </w:r>
    </w:p>
    <w:p w14:paraId="0ADD99E7" w14:textId="7265E139" w:rsidR="00E94C87" w:rsidRDefault="00E94C87" w:rsidP="00E94C87"/>
    <w:p w14:paraId="6135337B" w14:textId="764721DC" w:rsidR="00E94C87" w:rsidRPr="00E94C87" w:rsidRDefault="00E94C87" w:rsidP="00E94C87">
      <w:pPr>
        <w:pStyle w:val="Caption"/>
        <w:keepNext/>
        <w:rPr>
          <w:sz w:val="24"/>
        </w:rPr>
      </w:pPr>
      <w:r w:rsidRPr="00E94C87">
        <w:rPr>
          <w:sz w:val="24"/>
        </w:rPr>
        <w:lastRenderedPageBreak/>
        <w:t xml:space="preserve">Figure </w:t>
      </w:r>
      <w:r w:rsidRPr="00E94C87">
        <w:rPr>
          <w:sz w:val="24"/>
        </w:rPr>
        <w:fldChar w:fldCharType="begin"/>
      </w:r>
      <w:r w:rsidRPr="00E94C87">
        <w:rPr>
          <w:sz w:val="24"/>
        </w:rPr>
        <w:instrText xml:space="preserve"> SEQ Figure \* ARABIC </w:instrText>
      </w:r>
      <w:r w:rsidRPr="00E94C87">
        <w:rPr>
          <w:sz w:val="24"/>
        </w:rPr>
        <w:fldChar w:fldCharType="separate"/>
      </w:r>
      <w:r w:rsidR="003777E9">
        <w:rPr>
          <w:noProof/>
          <w:sz w:val="24"/>
        </w:rPr>
        <w:t>19</w:t>
      </w:r>
      <w:r w:rsidRPr="00E94C87">
        <w:rPr>
          <w:sz w:val="24"/>
        </w:rPr>
        <w:fldChar w:fldCharType="end"/>
      </w:r>
      <w:r w:rsidRPr="00E94C87">
        <w:rPr>
          <w:sz w:val="24"/>
        </w:rPr>
        <w:t xml:space="preserve"> – Thread Post Reply</w:t>
      </w:r>
    </w:p>
    <w:p w14:paraId="497E2B49" w14:textId="31E7AA2B" w:rsidR="00D10FC9" w:rsidRDefault="00E94C87" w:rsidP="00E94C87">
      <w:r>
        <w:rPr>
          <w:noProof/>
        </w:rPr>
        <w:drawing>
          <wp:inline distT="0" distB="0" distL="0" distR="0" wp14:anchorId="21446796" wp14:editId="2B7D84B1">
            <wp:extent cx="5943600" cy="5260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Repl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260975"/>
                    </a:xfrm>
                    <a:prstGeom prst="rect">
                      <a:avLst/>
                    </a:prstGeom>
                  </pic:spPr>
                </pic:pic>
              </a:graphicData>
            </a:graphic>
          </wp:inline>
        </w:drawing>
      </w:r>
    </w:p>
    <w:p w14:paraId="1F7808D1" w14:textId="5AF7018E" w:rsidR="00D10FC9" w:rsidRDefault="00D10FC9" w:rsidP="00D10FC9"/>
    <w:p w14:paraId="5103974D" w14:textId="07FC3BA3" w:rsidR="00834E4D" w:rsidRPr="00D10FC9" w:rsidRDefault="00834E4D" w:rsidP="00D10FC9"/>
    <w:p w14:paraId="37244D09" w14:textId="728887D2" w:rsidR="007136D6" w:rsidRDefault="007136D6" w:rsidP="00EB3CC1"/>
    <w:p w14:paraId="392B73BB" w14:textId="4B3C5C62" w:rsidR="00EB3CC1" w:rsidRDefault="00EB3CC1" w:rsidP="00EB3CC1">
      <w:pPr>
        <w:pStyle w:val="Caption"/>
        <w:keepNext/>
        <w:rPr>
          <w:sz w:val="24"/>
        </w:rPr>
      </w:pPr>
      <w:r w:rsidRPr="00EB3CC1">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20</w:t>
      </w:r>
      <w:r w:rsidR="006F34A5">
        <w:rPr>
          <w:sz w:val="24"/>
        </w:rPr>
        <w:fldChar w:fldCharType="end"/>
      </w:r>
      <w:r w:rsidRPr="00EB3CC1">
        <w:rPr>
          <w:sz w:val="24"/>
        </w:rPr>
        <w:t xml:space="preserve"> - Admin User Search</w:t>
      </w:r>
    </w:p>
    <w:p w14:paraId="5303A0ED" w14:textId="77777777" w:rsidR="00EB3CC1" w:rsidRPr="00EB3CC1" w:rsidRDefault="00EB3CC1" w:rsidP="00EB3CC1">
      <w:r>
        <w:rPr>
          <w:noProof/>
        </w:rPr>
        <w:drawing>
          <wp:inline distT="0" distB="0" distL="0" distR="0" wp14:anchorId="39D02D03" wp14:editId="25CB8F47">
            <wp:extent cx="5943075" cy="499491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Search.PNG"/>
                    <pic:cNvPicPr/>
                  </pic:nvPicPr>
                  <pic:blipFill>
                    <a:blip r:embed="rId29">
                      <a:extLst>
                        <a:ext uri="{28A0092B-C50C-407E-A947-70E740481C1C}">
                          <a14:useLocalDpi xmlns:a14="http://schemas.microsoft.com/office/drawing/2010/main" val="0"/>
                        </a:ext>
                      </a:extLst>
                    </a:blip>
                    <a:stretch>
                      <a:fillRect/>
                    </a:stretch>
                  </pic:blipFill>
                  <pic:spPr>
                    <a:xfrm>
                      <a:off x="0" y="0"/>
                      <a:ext cx="5943075" cy="4994910"/>
                    </a:xfrm>
                    <a:prstGeom prst="rect">
                      <a:avLst/>
                    </a:prstGeom>
                  </pic:spPr>
                </pic:pic>
              </a:graphicData>
            </a:graphic>
          </wp:inline>
        </w:drawing>
      </w:r>
    </w:p>
    <w:p w14:paraId="4D4195B0" w14:textId="5F9F42F7" w:rsidR="00455506" w:rsidRPr="00D54CCD" w:rsidRDefault="00EB3CC1" w:rsidP="00FD5BE2">
      <w:pPr>
        <w:spacing w:line="360" w:lineRule="auto"/>
        <w:rPr>
          <w:color w:val="548DD4" w:themeColor="text2" w:themeTint="99"/>
          <w:sz w:val="24"/>
          <w:szCs w:val="24"/>
        </w:rPr>
      </w:pPr>
      <w:r w:rsidRPr="00D54CCD">
        <w:rPr>
          <w:color w:val="548DD4" w:themeColor="text2" w:themeTint="99"/>
          <w:sz w:val="24"/>
          <w:szCs w:val="24"/>
        </w:rPr>
        <w:t>The admin page has three screens of different functionality. The first one is the users screen (Figure 1</w:t>
      </w:r>
      <w:r w:rsidR="00E32E97">
        <w:rPr>
          <w:color w:val="548DD4" w:themeColor="text2" w:themeTint="99"/>
          <w:sz w:val="24"/>
          <w:szCs w:val="24"/>
        </w:rPr>
        <w:t>6</w:t>
      </w:r>
      <w:r w:rsidRPr="00D54CCD">
        <w:rPr>
          <w:color w:val="548DD4" w:themeColor="text2" w:themeTint="99"/>
          <w:sz w:val="24"/>
          <w:szCs w:val="24"/>
        </w:rPr>
        <w:t>). On this screen, there is a search input for searching usernames to display in a table. The search string is not case sensitive and will return any results that contain the string. In this case, all the results contain “</w:t>
      </w:r>
      <w:proofErr w:type="spellStart"/>
      <w:r w:rsidRPr="00D54CCD">
        <w:rPr>
          <w:color w:val="548DD4" w:themeColor="text2" w:themeTint="99"/>
          <w:sz w:val="24"/>
          <w:szCs w:val="24"/>
        </w:rPr>
        <w:t>newusertest</w:t>
      </w:r>
      <w:proofErr w:type="spellEnd"/>
      <w:r w:rsidRPr="00D54CCD">
        <w:rPr>
          <w:color w:val="548DD4" w:themeColor="text2" w:themeTint="99"/>
          <w:sz w:val="24"/>
          <w:szCs w:val="24"/>
        </w:rPr>
        <w:t>”. If the string is empty, the search will return all of the users. The table will display username, status of the user and a button to edit that user’s information.</w:t>
      </w:r>
    </w:p>
    <w:p w14:paraId="681868DC" w14:textId="351E2DEF" w:rsidR="00455506" w:rsidRPr="00455506" w:rsidRDefault="00455506" w:rsidP="00455506">
      <w:pPr>
        <w:pStyle w:val="Caption"/>
        <w:keepNext/>
        <w:rPr>
          <w:sz w:val="24"/>
        </w:rPr>
      </w:pPr>
      <w:r w:rsidRPr="00455506">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21</w:t>
      </w:r>
      <w:r w:rsidR="006F34A5">
        <w:rPr>
          <w:sz w:val="24"/>
        </w:rPr>
        <w:fldChar w:fldCharType="end"/>
      </w:r>
      <w:r w:rsidRPr="00455506">
        <w:rPr>
          <w:sz w:val="24"/>
        </w:rPr>
        <w:t xml:space="preserve"> - No Results</w:t>
      </w:r>
    </w:p>
    <w:p w14:paraId="0B7BBDA8" w14:textId="77777777" w:rsidR="00EB3CC1" w:rsidRDefault="00455506" w:rsidP="00EB3CC1">
      <w:r>
        <w:rPr>
          <w:noProof/>
        </w:rPr>
        <w:drawing>
          <wp:inline distT="0" distB="0" distL="0" distR="0" wp14:anchorId="0EB4C743" wp14:editId="4712BD1E">
            <wp:extent cx="5943600" cy="1246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Search No Result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246450"/>
                    </a:xfrm>
                    <a:prstGeom prst="rect">
                      <a:avLst/>
                    </a:prstGeom>
                  </pic:spPr>
                </pic:pic>
              </a:graphicData>
            </a:graphic>
          </wp:inline>
        </w:drawing>
      </w:r>
    </w:p>
    <w:p w14:paraId="57060DBD" w14:textId="0C146181" w:rsidR="000B149A" w:rsidDel="000B149A" w:rsidRDefault="00FD5BE2" w:rsidP="00FD5BE2">
      <w:pPr>
        <w:tabs>
          <w:tab w:val="left" w:pos="1114"/>
        </w:tabs>
        <w:spacing w:line="360" w:lineRule="auto"/>
        <w:rPr>
          <w:del w:id="0" w:author="Danny" w:date="2015-04-23T08:58:00Z"/>
          <w:color w:val="548DD4" w:themeColor="text2" w:themeTint="99"/>
          <w:sz w:val="24"/>
          <w:szCs w:val="24"/>
        </w:rPr>
      </w:pPr>
      <w:r w:rsidRPr="00D54CCD">
        <w:rPr>
          <w:color w:val="548DD4" w:themeColor="text2" w:themeTint="99"/>
          <w:sz w:val="24"/>
          <w:szCs w:val="24"/>
        </w:rPr>
        <w:lastRenderedPageBreak/>
        <w:t>When the edit button is clicked for the specific user, a new modal window (Figure 1</w:t>
      </w:r>
      <w:r w:rsidR="00E32E97">
        <w:rPr>
          <w:color w:val="548DD4" w:themeColor="text2" w:themeTint="99"/>
          <w:sz w:val="24"/>
          <w:szCs w:val="24"/>
        </w:rPr>
        <w:t>8</w:t>
      </w:r>
      <w:r w:rsidRPr="00D54CCD">
        <w:rPr>
          <w:color w:val="548DD4" w:themeColor="text2" w:themeTint="99"/>
          <w:sz w:val="24"/>
          <w:szCs w:val="24"/>
        </w:rPr>
        <w:t xml:space="preserve">) will open with all of the user’s information to edit. All the inputs are disabled until the edit button on this screen is clicked. The inputs will have the same data requirement and validation as the register screen. </w:t>
      </w:r>
      <w:r w:rsidR="000B149A">
        <w:rPr>
          <w:color w:val="548DD4" w:themeColor="text2" w:themeTint="99"/>
          <w:sz w:val="24"/>
          <w:szCs w:val="24"/>
        </w:rPr>
        <w:t xml:space="preserve">An </w:t>
      </w:r>
      <w:proofErr w:type="spellStart"/>
      <w:r w:rsidR="000B149A">
        <w:rPr>
          <w:color w:val="548DD4" w:themeColor="text2" w:themeTint="99"/>
          <w:sz w:val="24"/>
          <w:szCs w:val="24"/>
        </w:rPr>
        <w:t>unban</w:t>
      </w:r>
      <w:proofErr w:type="spellEnd"/>
      <w:r w:rsidR="000B149A">
        <w:rPr>
          <w:color w:val="548DD4" w:themeColor="text2" w:themeTint="99"/>
          <w:sz w:val="24"/>
          <w:szCs w:val="24"/>
        </w:rPr>
        <w:t xml:space="preserve"> button will show up if the user is currently banned by the Admin</w:t>
      </w:r>
    </w:p>
    <w:p w14:paraId="77A25F9B" w14:textId="065F3B8A" w:rsidR="00FD5BE2" w:rsidRDefault="00FD5BE2" w:rsidP="00FD5BE2">
      <w:pPr>
        <w:tabs>
          <w:tab w:val="left" w:pos="1114"/>
        </w:tabs>
        <w:spacing w:line="360" w:lineRule="auto"/>
        <w:rPr>
          <w:color w:val="548DD4" w:themeColor="text2" w:themeTint="99"/>
          <w:sz w:val="24"/>
          <w:szCs w:val="24"/>
        </w:rPr>
      </w:pPr>
    </w:p>
    <w:p w14:paraId="4D1AF33A" w14:textId="77777777" w:rsidR="006F34A5" w:rsidRDefault="006F34A5" w:rsidP="00FD5BE2">
      <w:pPr>
        <w:tabs>
          <w:tab w:val="left" w:pos="1114"/>
        </w:tabs>
        <w:spacing w:line="360" w:lineRule="auto"/>
        <w:rPr>
          <w:color w:val="548DD4" w:themeColor="text2" w:themeTint="99"/>
          <w:sz w:val="24"/>
          <w:szCs w:val="24"/>
        </w:rPr>
      </w:pPr>
    </w:p>
    <w:p w14:paraId="2B3AA589" w14:textId="7314C623" w:rsidR="00FD5BE2" w:rsidRPr="00FD5BE2" w:rsidRDefault="00FD5BE2" w:rsidP="00FD5BE2">
      <w:pPr>
        <w:pStyle w:val="Caption"/>
        <w:keepNext/>
        <w:rPr>
          <w:sz w:val="24"/>
        </w:rPr>
      </w:pPr>
      <w:r w:rsidRPr="00FD5BE2">
        <w:rPr>
          <w:sz w:val="24"/>
        </w:rPr>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22</w:t>
      </w:r>
      <w:r w:rsidR="006F34A5">
        <w:rPr>
          <w:sz w:val="24"/>
        </w:rPr>
        <w:fldChar w:fldCharType="end"/>
      </w:r>
      <w:r w:rsidRPr="00FD5BE2">
        <w:rPr>
          <w:sz w:val="24"/>
        </w:rPr>
        <w:t xml:space="preserve"> - Admin User Edit Modal</w:t>
      </w:r>
    </w:p>
    <w:p w14:paraId="01A7D5C6" w14:textId="2703D75A" w:rsidR="00FD5BE2" w:rsidRDefault="00FD5BE2" w:rsidP="00E32E97">
      <w:pPr>
        <w:tabs>
          <w:tab w:val="left" w:pos="1114"/>
        </w:tabs>
        <w:spacing w:line="360" w:lineRule="auto"/>
        <w:rPr>
          <w:color w:val="548DD4" w:themeColor="text2" w:themeTint="99"/>
          <w:sz w:val="24"/>
          <w:szCs w:val="24"/>
        </w:rPr>
      </w:pPr>
      <w:r>
        <w:rPr>
          <w:noProof/>
        </w:rPr>
        <w:drawing>
          <wp:inline distT="0" distB="0" distL="0" distR="0" wp14:anchorId="4C8C374B" wp14:editId="23B34CB7">
            <wp:extent cx="5010150" cy="498927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Edit Us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4922" cy="4994028"/>
                    </a:xfrm>
                    <a:prstGeom prst="rect">
                      <a:avLst/>
                    </a:prstGeom>
                  </pic:spPr>
                </pic:pic>
              </a:graphicData>
            </a:graphic>
          </wp:inline>
        </w:drawing>
      </w:r>
    </w:p>
    <w:p w14:paraId="188FF6ED" w14:textId="77777777" w:rsidR="006F34A5" w:rsidRDefault="006F34A5" w:rsidP="00E32E97">
      <w:pPr>
        <w:tabs>
          <w:tab w:val="left" w:pos="1114"/>
        </w:tabs>
        <w:spacing w:line="360" w:lineRule="auto"/>
        <w:rPr>
          <w:color w:val="548DD4" w:themeColor="text2" w:themeTint="99"/>
          <w:sz w:val="24"/>
          <w:szCs w:val="24"/>
        </w:rPr>
      </w:pPr>
    </w:p>
    <w:p w14:paraId="689CF373" w14:textId="37866F09" w:rsidR="00D10FC9" w:rsidRPr="00D10FC9" w:rsidRDefault="00D10FC9" w:rsidP="00D10FC9">
      <w:pPr>
        <w:pStyle w:val="Caption"/>
        <w:keepNext/>
        <w:rPr>
          <w:sz w:val="24"/>
        </w:rPr>
      </w:pPr>
      <w:r w:rsidRPr="00D10FC9">
        <w:rPr>
          <w:sz w:val="24"/>
        </w:rPr>
        <w:lastRenderedPageBreak/>
        <w:t xml:space="preserve">Figure </w:t>
      </w:r>
      <w:r w:rsidRPr="00D10FC9">
        <w:rPr>
          <w:sz w:val="24"/>
        </w:rPr>
        <w:fldChar w:fldCharType="begin"/>
      </w:r>
      <w:r w:rsidRPr="00D10FC9">
        <w:rPr>
          <w:sz w:val="24"/>
        </w:rPr>
        <w:instrText xml:space="preserve"> SEQ Figure \* ARABIC </w:instrText>
      </w:r>
      <w:r w:rsidRPr="00D10FC9">
        <w:rPr>
          <w:sz w:val="24"/>
        </w:rPr>
        <w:fldChar w:fldCharType="separate"/>
      </w:r>
      <w:r w:rsidR="003777E9">
        <w:rPr>
          <w:noProof/>
          <w:sz w:val="24"/>
        </w:rPr>
        <w:t>23</w:t>
      </w:r>
      <w:r w:rsidRPr="00D10FC9">
        <w:rPr>
          <w:sz w:val="24"/>
        </w:rPr>
        <w:fldChar w:fldCharType="end"/>
      </w:r>
      <w:r w:rsidRPr="00D10FC9">
        <w:rPr>
          <w:sz w:val="24"/>
        </w:rPr>
        <w:t xml:space="preserve"> – Admin Reports</w:t>
      </w:r>
    </w:p>
    <w:p w14:paraId="3092C938" w14:textId="114837E3" w:rsidR="00D10FC9" w:rsidRDefault="00D10FC9" w:rsidP="00E32E97">
      <w:pPr>
        <w:tabs>
          <w:tab w:val="left" w:pos="1114"/>
        </w:tabs>
        <w:spacing w:line="360" w:lineRule="auto"/>
        <w:rPr>
          <w:color w:val="548DD4" w:themeColor="text2" w:themeTint="99"/>
          <w:sz w:val="24"/>
          <w:szCs w:val="24"/>
        </w:rPr>
      </w:pPr>
      <w:r>
        <w:rPr>
          <w:noProof/>
          <w:color w:val="548DD4" w:themeColor="text2" w:themeTint="99"/>
          <w:sz w:val="24"/>
          <w:szCs w:val="24"/>
        </w:rPr>
        <w:drawing>
          <wp:inline distT="0" distB="0" distL="0" distR="0" wp14:anchorId="1A94C347" wp14:editId="1E804E83">
            <wp:extent cx="5943600" cy="3498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por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0479F8A1" w14:textId="1051686A" w:rsidR="00D10FC9" w:rsidRPr="00D10FC9" w:rsidRDefault="00D10FC9" w:rsidP="00D10FC9">
      <w:pPr>
        <w:pStyle w:val="Caption"/>
        <w:keepNext/>
        <w:rPr>
          <w:sz w:val="24"/>
        </w:rPr>
      </w:pPr>
      <w:r w:rsidRPr="00D10FC9">
        <w:rPr>
          <w:sz w:val="24"/>
        </w:rPr>
        <w:t xml:space="preserve">Figure </w:t>
      </w:r>
      <w:r w:rsidRPr="00D10FC9">
        <w:rPr>
          <w:sz w:val="24"/>
        </w:rPr>
        <w:fldChar w:fldCharType="begin"/>
      </w:r>
      <w:r w:rsidRPr="00D10FC9">
        <w:rPr>
          <w:sz w:val="24"/>
        </w:rPr>
        <w:instrText xml:space="preserve"> SEQ Figure \* ARABIC </w:instrText>
      </w:r>
      <w:r w:rsidRPr="00D10FC9">
        <w:rPr>
          <w:sz w:val="24"/>
        </w:rPr>
        <w:fldChar w:fldCharType="separate"/>
      </w:r>
      <w:r w:rsidR="003777E9">
        <w:rPr>
          <w:noProof/>
          <w:sz w:val="24"/>
        </w:rPr>
        <w:t>24</w:t>
      </w:r>
      <w:r w:rsidRPr="00D10FC9">
        <w:rPr>
          <w:sz w:val="24"/>
        </w:rPr>
        <w:fldChar w:fldCharType="end"/>
      </w:r>
      <w:r w:rsidRPr="00D10FC9">
        <w:rPr>
          <w:sz w:val="24"/>
        </w:rPr>
        <w:t xml:space="preserve"> - Reported Posts</w:t>
      </w:r>
    </w:p>
    <w:p w14:paraId="539AD632" w14:textId="744D78C8" w:rsidR="003D0FA6" w:rsidRDefault="00D10FC9" w:rsidP="003A5429">
      <w:pPr>
        <w:tabs>
          <w:tab w:val="left" w:pos="7601"/>
        </w:tabs>
        <w:spacing w:line="360" w:lineRule="auto"/>
        <w:rPr>
          <w:color w:val="548DD4" w:themeColor="text2" w:themeTint="99"/>
          <w:sz w:val="24"/>
          <w:szCs w:val="24"/>
        </w:rPr>
      </w:pPr>
      <w:r>
        <w:rPr>
          <w:noProof/>
          <w:color w:val="548DD4" w:themeColor="text2" w:themeTint="99"/>
          <w:sz w:val="24"/>
          <w:szCs w:val="24"/>
        </w:rPr>
        <w:drawing>
          <wp:inline distT="0" distB="0" distL="0" distR="0" wp14:anchorId="1DD8DD4C" wp14:editId="5FC9A14D">
            <wp:extent cx="5943600" cy="34848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port User.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3666B72F" w14:textId="77777777" w:rsidR="003D0FA6" w:rsidRPr="0075366D" w:rsidRDefault="003D0FA6" w:rsidP="0075366D">
      <w:pPr>
        <w:spacing w:line="360" w:lineRule="auto"/>
        <w:rPr>
          <w:color w:val="548DD4" w:themeColor="text2" w:themeTint="99"/>
          <w:sz w:val="24"/>
          <w:szCs w:val="24"/>
        </w:rPr>
      </w:pPr>
      <w:r w:rsidRPr="0075366D">
        <w:rPr>
          <w:color w:val="548DD4" w:themeColor="text2" w:themeTint="99"/>
          <w:sz w:val="24"/>
          <w:szCs w:val="24"/>
        </w:rPr>
        <w:t xml:space="preserve">On the admin reports screen (Figure 23), the Admin will see a list of posts that have been flagged by users. Clicking on the thread title will open up the specific post (Figure 24). The admin could then ban the users or navigate to the original thread with all of its posts. </w:t>
      </w:r>
    </w:p>
    <w:p w14:paraId="3167803E" w14:textId="3E84E371" w:rsidR="003D0FA6" w:rsidRPr="003D0FA6" w:rsidRDefault="003D0FA6" w:rsidP="003D0FA6">
      <w:pPr>
        <w:pStyle w:val="Caption"/>
        <w:keepNext/>
        <w:rPr>
          <w:sz w:val="24"/>
        </w:rPr>
      </w:pPr>
      <w:r w:rsidRPr="003D0FA6">
        <w:rPr>
          <w:sz w:val="24"/>
        </w:rPr>
        <w:lastRenderedPageBreak/>
        <w:t xml:space="preserve">Figure </w:t>
      </w:r>
      <w:r w:rsidRPr="003D0FA6">
        <w:rPr>
          <w:sz w:val="24"/>
        </w:rPr>
        <w:fldChar w:fldCharType="begin"/>
      </w:r>
      <w:r w:rsidRPr="003D0FA6">
        <w:rPr>
          <w:sz w:val="24"/>
        </w:rPr>
        <w:instrText xml:space="preserve"> SEQ Figure \* ARABIC </w:instrText>
      </w:r>
      <w:r w:rsidRPr="003D0FA6">
        <w:rPr>
          <w:sz w:val="24"/>
        </w:rPr>
        <w:fldChar w:fldCharType="separate"/>
      </w:r>
      <w:r w:rsidR="003777E9">
        <w:rPr>
          <w:noProof/>
          <w:sz w:val="24"/>
        </w:rPr>
        <w:t>25</w:t>
      </w:r>
      <w:r w:rsidRPr="003D0FA6">
        <w:rPr>
          <w:sz w:val="24"/>
        </w:rPr>
        <w:fldChar w:fldCharType="end"/>
      </w:r>
      <w:r w:rsidRPr="003D0FA6">
        <w:rPr>
          <w:sz w:val="24"/>
        </w:rPr>
        <w:t xml:space="preserve"> - Manage Ads</w:t>
      </w:r>
    </w:p>
    <w:p w14:paraId="5B1F756F" w14:textId="7DBB6A77" w:rsidR="00725C77" w:rsidRDefault="003D0FA6" w:rsidP="003D0FA6">
      <w:pPr>
        <w:rPr>
          <w:sz w:val="24"/>
          <w:szCs w:val="24"/>
        </w:rPr>
      </w:pPr>
      <w:r>
        <w:rPr>
          <w:noProof/>
          <w:sz w:val="24"/>
          <w:szCs w:val="24"/>
        </w:rPr>
        <w:drawing>
          <wp:inline distT="0" distB="0" distL="0" distR="0" wp14:anchorId="28E14373" wp14:editId="4CEA0495">
            <wp:extent cx="5943600" cy="3549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Ad Managemen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r>
        <w:rPr>
          <w:sz w:val="24"/>
          <w:szCs w:val="24"/>
        </w:rPr>
        <w:t xml:space="preserve"> </w:t>
      </w:r>
    </w:p>
    <w:p w14:paraId="19F0527D" w14:textId="21BBD918" w:rsidR="003645DC" w:rsidRPr="0075366D" w:rsidRDefault="00725C77" w:rsidP="0075366D">
      <w:pPr>
        <w:spacing w:line="360" w:lineRule="auto"/>
        <w:rPr>
          <w:color w:val="548DD4" w:themeColor="text2" w:themeTint="99"/>
          <w:sz w:val="24"/>
          <w:szCs w:val="24"/>
        </w:rPr>
      </w:pPr>
      <w:r w:rsidRPr="0075366D">
        <w:rPr>
          <w:color w:val="548DD4" w:themeColor="text2" w:themeTint="99"/>
          <w:sz w:val="24"/>
          <w:szCs w:val="24"/>
        </w:rPr>
        <w:t xml:space="preserve">The ad manage screen (Figure 25) shows a list of all </w:t>
      </w:r>
      <w:r w:rsidR="006A3B00" w:rsidRPr="0075366D">
        <w:rPr>
          <w:color w:val="548DD4" w:themeColor="text2" w:themeTint="99"/>
          <w:sz w:val="24"/>
          <w:szCs w:val="24"/>
        </w:rPr>
        <w:t xml:space="preserve">the existing ads on the home page. </w:t>
      </w:r>
      <w:r w:rsidR="0068585F" w:rsidRPr="0075366D">
        <w:rPr>
          <w:color w:val="548DD4" w:themeColor="text2" w:themeTint="99"/>
          <w:sz w:val="24"/>
          <w:szCs w:val="24"/>
        </w:rPr>
        <w:t xml:space="preserve">Clicking the “x” associated with an image will delete the ad. The admin can choose to create a new ad or edit an existing one. </w:t>
      </w:r>
      <w:r w:rsidR="00163800" w:rsidRPr="0075366D">
        <w:rPr>
          <w:color w:val="548DD4" w:themeColor="text2" w:themeTint="99"/>
          <w:sz w:val="24"/>
          <w:szCs w:val="24"/>
        </w:rPr>
        <w:t xml:space="preserve">Clicking the “Add New Ad” button will open a modal (Figure 26) for the admin to choose an image and add text to it. Similarly, when the admin edits an ad, the same modal opens </w:t>
      </w:r>
      <w:r w:rsidR="003777E9" w:rsidRPr="0075366D">
        <w:rPr>
          <w:color w:val="548DD4" w:themeColor="text2" w:themeTint="99"/>
          <w:sz w:val="24"/>
          <w:szCs w:val="24"/>
        </w:rPr>
        <w:t>but with the selected image and prepopulated text.</w:t>
      </w:r>
    </w:p>
    <w:p w14:paraId="22D2226D" w14:textId="52F56201" w:rsidR="00163800" w:rsidRPr="00163800" w:rsidRDefault="00163800" w:rsidP="00163800">
      <w:pPr>
        <w:pStyle w:val="Caption"/>
        <w:keepNext/>
        <w:rPr>
          <w:sz w:val="24"/>
        </w:rPr>
      </w:pPr>
      <w:r w:rsidRPr="00163800">
        <w:rPr>
          <w:sz w:val="24"/>
        </w:rPr>
        <w:lastRenderedPageBreak/>
        <w:t xml:space="preserve">Figure </w:t>
      </w:r>
      <w:r w:rsidRPr="00163800">
        <w:rPr>
          <w:sz w:val="24"/>
        </w:rPr>
        <w:fldChar w:fldCharType="begin"/>
      </w:r>
      <w:r w:rsidRPr="00163800">
        <w:rPr>
          <w:sz w:val="24"/>
        </w:rPr>
        <w:instrText xml:space="preserve"> SEQ Figure \* ARABIC </w:instrText>
      </w:r>
      <w:r w:rsidRPr="00163800">
        <w:rPr>
          <w:sz w:val="24"/>
        </w:rPr>
        <w:fldChar w:fldCharType="separate"/>
      </w:r>
      <w:r w:rsidR="003777E9">
        <w:rPr>
          <w:noProof/>
          <w:sz w:val="24"/>
        </w:rPr>
        <w:t>26</w:t>
      </w:r>
      <w:r w:rsidRPr="00163800">
        <w:rPr>
          <w:sz w:val="24"/>
        </w:rPr>
        <w:fldChar w:fldCharType="end"/>
      </w:r>
      <w:r w:rsidRPr="00163800">
        <w:rPr>
          <w:sz w:val="24"/>
        </w:rPr>
        <w:t xml:space="preserve"> - Create Ad</w:t>
      </w:r>
    </w:p>
    <w:p w14:paraId="24FFCBC5" w14:textId="25F6328A" w:rsidR="003777E9" w:rsidRDefault="0068585F" w:rsidP="00725C77">
      <w:pPr>
        <w:rPr>
          <w:sz w:val="24"/>
          <w:szCs w:val="24"/>
        </w:rPr>
      </w:pPr>
      <w:r>
        <w:rPr>
          <w:noProof/>
          <w:sz w:val="24"/>
          <w:szCs w:val="24"/>
        </w:rPr>
        <w:drawing>
          <wp:inline distT="0" distB="0" distL="0" distR="0" wp14:anchorId="5B19EA24" wp14:editId="347A3917">
            <wp:extent cx="5637784" cy="3524217"/>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New Ads.PNG"/>
                    <pic:cNvPicPr/>
                  </pic:nvPicPr>
                  <pic:blipFill>
                    <a:blip r:embed="rId35">
                      <a:extLst>
                        <a:ext uri="{28A0092B-C50C-407E-A947-70E740481C1C}">
                          <a14:useLocalDpi xmlns:a14="http://schemas.microsoft.com/office/drawing/2010/main" val="0"/>
                        </a:ext>
                      </a:extLst>
                    </a:blip>
                    <a:stretch>
                      <a:fillRect/>
                    </a:stretch>
                  </pic:blipFill>
                  <pic:spPr>
                    <a:xfrm>
                      <a:off x="0" y="0"/>
                      <a:ext cx="5638748" cy="3524819"/>
                    </a:xfrm>
                    <a:prstGeom prst="rect">
                      <a:avLst/>
                    </a:prstGeom>
                  </pic:spPr>
                </pic:pic>
              </a:graphicData>
            </a:graphic>
          </wp:inline>
        </w:drawing>
      </w:r>
    </w:p>
    <w:p w14:paraId="15A8E00F" w14:textId="316B13E1" w:rsidR="003777E9" w:rsidRPr="003777E9" w:rsidRDefault="003777E9" w:rsidP="003777E9">
      <w:pPr>
        <w:pStyle w:val="Caption"/>
        <w:keepNext/>
        <w:rPr>
          <w:sz w:val="24"/>
        </w:rPr>
      </w:pPr>
      <w:r w:rsidRPr="003777E9">
        <w:rPr>
          <w:sz w:val="24"/>
        </w:rPr>
        <w:t xml:space="preserve">Figure </w:t>
      </w:r>
      <w:r w:rsidRPr="003777E9">
        <w:rPr>
          <w:sz w:val="24"/>
        </w:rPr>
        <w:fldChar w:fldCharType="begin"/>
      </w:r>
      <w:r w:rsidRPr="003777E9">
        <w:rPr>
          <w:sz w:val="24"/>
        </w:rPr>
        <w:instrText xml:space="preserve"> SEQ Figure \* ARABIC </w:instrText>
      </w:r>
      <w:r w:rsidRPr="003777E9">
        <w:rPr>
          <w:sz w:val="24"/>
        </w:rPr>
        <w:fldChar w:fldCharType="separate"/>
      </w:r>
      <w:r w:rsidRPr="003777E9">
        <w:rPr>
          <w:noProof/>
          <w:sz w:val="24"/>
        </w:rPr>
        <w:t>27</w:t>
      </w:r>
      <w:r w:rsidRPr="003777E9">
        <w:rPr>
          <w:sz w:val="24"/>
        </w:rPr>
        <w:fldChar w:fldCharType="end"/>
      </w:r>
      <w:r w:rsidRPr="003777E9">
        <w:rPr>
          <w:sz w:val="24"/>
        </w:rPr>
        <w:t xml:space="preserve"> - Credit Request</w:t>
      </w:r>
    </w:p>
    <w:p w14:paraId="70FDAC33" w14:textId="66179CB8" w:rsidR="0075366D" w:rsidRDefault="003777E9" w:rsidP="003777E9">
      <w:pPr>
        <w:rPr>
          <w:sz w:val="24"/>
          <w:szCs w:val="24"/>
        </w:rPr>
      </w:pPr>
      <w:r>
        <w:rPr>
          <w:noProof/>
          <w:sz w:val="24"/>
          <w:szCs w:val="24"/>
        </w:rPr>
        <w:drawing>
          <wp:inline distT="0" distB="0" distL="0" distR="0" wp14:anchorId="1C75FDB9" wp14:editId="38F3C530">
            <wp:extent cx="5943600" cy="37115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redit Reques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2E42D70" w14:textId="4B1B5F69" w:rsidR="0068585F" w:rsidRPr="00F1442C" w:rsidRDefault="0075366D" w:rsidP="00F1442C">
      <w:pPr>
        <w:spacing w:line="360" w:lineRule="auto"/>
        <w:rPr>
          <w:color w:val="548DD4" w:themeColor="text2" w:themeTint="99"/>
          <w:sz w:val="24"/>
          <w:szCs w:val="24"/>
        </w:rPr>
      </w:pPr>
      <w:r w:rsidRPr="00F1442C">
        <w:rPr>
          <w:color w:val="548DD4" w:themeColor="text2" w:themeTint="99"/>
          <w:sz w:val="24"/>
          <w:szCs w:val="24"/>
        </w:rPr>
        <w:t xml:space="preserve">The credit requests screen </w:t>
      </w:r>
      <w:r w:rsidR="00F1442C" w:rsidRPr="00F1442C">
        <w:rPr>
          <w:color w:val="548DD4" w:themeColor="text2" w:themeTint="99"/>
          <w:sz w:val="24"/>
          <w:szCs w:val="24"/>
        </w:rPr>
        <w:t xml:space="preserve">(Figure 27) </w:t>
      </w:r>
      <w:r w:rsidRPr="00F1442C">
        <w:rPr>
          <w:color w:val="548DD4" w:themeColor="text2" w:themeTint="99"/>
          <w:sz w:val="24"/>
          <w:szCs w:val="24"/>
        </w:rPr>
        <w:t>will display a list of pending requests to add credit to users’ account.</w:t>
      </w:r>
      <w:r w:rsidR="00F1442C" w:rsidRPr="00F1442C">
        <w:rPr>
          <w:color w:val="548DD4" w:themeColor="text2" w:themeTint="99"/>
          <w:sz w:val="24"/>
          <w:szCs w:val="24"/>
        </w:rPr>
        <w:t xml:space="preserve"> When the admin approves the request, the button will change to approved.</w:t>
      </w:r>
    </w:p>
    <w:p w14:paraId="76181E3E" w14:textId="27D6E64D" w:rsidR="003645DC" w:rsidRPr="003645DC" w:rsidRDefault="003645DC" w:rsidP="003645DC">
      <w:pPr>
        <w:pStyle w:val="Caption"/>
        <w:keepNext/>
        <w:rPr>
          <w:sz w:val="24"/>
        </w:rPr>
      </w:pPr>
      <w:r w:rsidRPr="003645DC">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28</w:t>
      </w:r>
      <w:r w:rsidR="006F34A5">
        <w:rPr>
          <w:sz w:val="24"/>
        </w:rPr>
        <w:fldChar w:fldCharType="end"/>
      </w:r>
      <w:r w:rsidRPr="003645DC">
        <w:rPr>
          <w:sz w:val="24"/>
        </w:rPr>
        <w:t xml:space="preserve"> - Password Recovery Page</w:t>
      </w:r>
    </w:p>
    <w:p w14:paraId="164D27D0" w14:textId="77777777" w:rsidR="003645DC" w:rsidRDefault="003645DC" w:rsidP="003A5429">
      <w:pPr>
        <w:tabs>
          <w:tab w:val="left" w:pos="7601"/>
        </w:tabs>
        <w:spacing w:line="360" w:lineRule="auto"/>
        <w:rPr>
          <w:color w:val="548DD4" w:themeColor="text2" w:themeTint="99"/>
          <w:sz w:val="24"/>
          <w:szCs w:val="24"/>
        </w:rPr>
      </w:pPr>
      <w:r>
        <w:rPr>
          <w:noProof/>
          <w:color w:val="548DD4" w:themeColor="text2" w:themeTint="99"/>
          <w:sz w:val="24"/>
          <w:szCs w:val="24"/>
        </w:rPr>
        <w:drawing>
          <wp:inline distT="0" distB="0" distL="0" distR="0" wp14:anchorId="7ED3B9EE" wp14:editId="1B90D1E1">
            <wp:extent cx="5943600" cy="4681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Recove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p>
    <w:p w14:paraId="28FD10A2" w14:textId="05CC44BC" w:rsidR="00F6262F" w:rsidRPr="00842DD8" w:rsidRDefault="00842DD8" w:rsidP="00842DD8">
      <w:pPr>
        <w:spacing w:line="360" w:lineRule="auto"/>
        <w:rPr>
          <w:color w:val="548DD4" w:themeColor="text2" w:themeTint="99"/>
          <w:sz w:val="24"/>
        </w:rPr>
      </w:pPr>
      <w:r w:rsidRPr="001B3DC6">
        <w:rPr>
          <w:color w:val="548DD4" w:themeColor="text2" w:themeTint="99"/>
          <w:sz w:val="24"/>
        </w:rPr>
        <w:t>The password recovery page (Figure 2</w:t>
      </w:r>
      <w:r w:rsidR="0075366D">
        <w:rPr>
          <w:color w:val="548DD4" w:themeColor="text2" w:themeTint="99"/>
          <w:sz w:val="24"/>
        </w:rPr>
        <w:t>8</w:t>
      </w:r>
      <w:r w:rsidRPr="001B3DC6">
        <w:rPr>
          <w:color w:val="548DD4" w:themeColor="text2" w:themeTint="99"/>
          <w:sz w:val="24"/>
        </w:rPr>
        <w:t>) has a user name and e-mail search input. This input will search for the password recovery questions associated with the user name and e-mail address. Then the questions will show up on the screen. If the user entered the correct answers for the questions, a new password will be generated and sent to the e-mail address.</w:t>
      </w:r>
      <w:r>
        <w:rPr>
          <w:color w:val="548DD4" w:themeColor="text2" w:themeTint="99"/>
          <w:sz w:val="24"/>
        </w:rPr>
        <w:t xml:space="preserve"> If the user name and e-mail address don’t match, there will be an error message. If the answers don’t match, there will also be an error message. The e-mail input will have format validation.</w:t>
      </w:r>
    </w:p>
    <w:p w14:paraId="0F73E7ED" w14:textId="45F4551D" w:rsidR="001E54D3" w:rsidRPr="001E54D3" w:rsidRDefault="001E54D3" w:rsidP="001E54D3">
      <w:pPr>
        <w:pStyle w:val="Caption"/>
        <w:keepNext/>
        <w:rPr>
          <w:sz w:val="24"/>
        </w:rPr>
      </w:pPr>
      <w:r w:rsidRPr="001E54D3">
        <w:rPr>
          <w:sz w:val="24"/>
        </w:rPr>
        <w:lastRenderedPageBreak/>
        <w:t xml:space="preserve">Figure </w:t>
      </w:r>
      <w:r w:rsidR="006F34A5">
        <w:rPr>
          <w:sz w:val="24"/>
        </w:rPr>
        <w:fldChar w:fldCharType="begin"/>
      </w:r>
      <w:r w:rsidR="006F34A5">
        <w:rPr>
          <w:sz w:val="24"/>
        </w:rPr>
        <w:instrText xml:space="preserve"> SEQ Figure \* ARABIC </w:instrText>
      </w:r>
      <w:r w:rsidR="006F34A5">
        <w:rPr>
          <w:sz w:val="24"/>
        </w:rPr>
        <w:fldChar w:fldCharType="separate"/>
      </w:r>
      <w:r w:rsidR="003777E9">
        <w:rPr>
          <w:noProof/>
          <w:sz w:val="24"/>
        </w:rPr>
        <w:t>29</w:t>
      </w:r>
      <w:r w:rsidR="006F34A5">
        <w:rPr>
          <w:sz w:val="24"/>
        </w:rPr>
        <w:fldChar w:fldCharType="end"/>
      </w:r>
      <w:r w:rsidRPr="001E54D3">
        <w:rPr>
          <w:sz w:val="24"/>
        </w:rPr>
        <w:t xml:space="preserve"> - Password Recovery Error</w:t>
      </w:r>
    </w:p>
    <w:p w14:paraId="6C95371A" w14:textId="77777777" w:rsidR="00F6262F" w:rsidRDefault="001E54D3" w:rsidP="00F6262F">
      <w:r>
        <w:rPr>
          <w:noProof/>
        </w:rPr>
        <w:drawing>
          <wp:inline distT="0" distB="0" distL="0" distR="0" wp14:anchorId="1DD0664E" wp14:editId="5EF16F56">
            <wp:extent cx="5943600" cy="391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Recovery Erro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336FCFA4" w14:textId="77777777" w:rsidR="00F6262F" w:rsidRDefault="00F6262F" w:rsidP="00F6262F"/>
    <w:p w14:paraId="33889E56" w14:textId="77777777" w:rsidR="00D972CD" w:rsidRDefault="00D972CD" w:rsidP="00F6262F"/>
    <w:p w14:paraId="62F09807" w14:textId="77777777" w:rsidR="00F6262F" w:rsidRDefault="00F6262F" w:rsidP="00F6262F"/>
    <w:p w14:paraId="430530D1" w14:textId="77777777" w:rsidR="000E5813" w:rsidRDefault="000E5813" w:rsidP="00F6262F"/>
    <w:p w14:paraId="392E8776" w14:textId="77777777" w:rsidR="000E5813" w:rsidRDefault="000E5813" w:rsidP="00F6262F"/>
    <w:p w14:paraId="490F82EC" w14:textId="77777777" w:rsidR="000E5813" w:rsidRDefault="000E5813" w:rsidP="00F6262F"/>
    <w:p w14:paraId="731E7564" w14:textId="77777777" w:rsidR="000E5813" w:rsidRDefault="000E5813" w:rsidP="00F6262F"/>
    <w:p w14:paraId="728A7F7A" w14:textId="77777777" w:rsidR="000E5813" w:rsidRDefault="000E5813" w:rsidP="00F6262F"/>
    <w:p w14:paraId="464958CA" w14:textId="77777777" w:rsidR="000E5813" w:rsidRDefault="000E5813" w:rsidP="00F6262F"/>
    <w:p w14:paraId="06E025C3" w14:textId="77777777" w:rsidR="000E5813" w:rsidRDefault="000E5813" w:rsidP="00F6262F"/>
    <w:p w14:paraId="60155E4A" w14:textId="77777777" w:rsidR="00F6262F" w:rsidRDefault="00F6262F" w:rsidP="00F6262F"/>
    <w:p w14:paraId="2ECF1C6B" w14:textId="77777777" w:rsidR="00F6262F" w:rsidRDefault="00F6262F" w:rsidP="00F6262F"/>
    <w:p w14:paraId="5A81FF0C" w14:textId="77777777" w:rsidR="00F6262F" w:rsidRDefault="00F6262F" w:rsidP="00F6262F"/>
    <w:p w14:paraId="482268D1" w14:textId="77777777" w:rsidR="000E5813" w:rsidRDefault="000E5813" w:rsidP="00F6262F"/>
    <w:p w14:paraId="6B1C049F" w14:textId="77777777" w:rsidR="000E5813" w:rsidRDefault="000E5813" w:rsidP="00F6262F"/>
    <w:p w14:paraId="2CEA3AC7" w14:textId="77777777" w:rsidR="00481C06" w:rsidRDefault="00801D7D" w:rsidP="00801D7D">
      <w:pPr>
        <w:pStyle w:val="Title"/>
      </w:pPr>
      <w:r>
        <w:t>Stacked Deck</w:t>
      </w:r>
      <w:r w:rsidR="00DE747B">
        <w:t xml:space="preserve"> Database Schema</w:t>
      </w:r>
    </w:p>
    <w:tbl>
      <w:tblPr>
        <w:tblStyle w:val="LightList-Accent1"/>
        <w:tblW w:w="0" w:type="auto"/>
        <w:tblLook w:val="04A0" w:firstRow="1" w:lastRow="0" w:firstColumn="1" w:lastColumn="0" w:noHBand="0" w:noVBand="1"/>
      </w:tblPr>
      <w:tblGrid>
        <w:gridCol w:w="3477"/>
        <w:gridCol w:w="3118"/>
        <w:gridCol w:w="1973"/>
      </w:tblGrid>
      <w:tr w:rsidR="001732D9" w14:paraId="4D5DE1A1" w14:textId="77777777"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95" w:type="dxa"/>
            <w:gridSpan w:val="2"/>
          </w:tcPr>
          <w:p w14:paraId="30DDB73D" w14:textId="77777777" w:rsidR="001732D9" w:rsidRDefault="001732D9">
            <w:r>
              <w:t>SD_USERS</w:t>
            </w:r>
          </w:p>
        </w:tc>
        <w:tc>
          <w:tcPr>
            <w:tcW w:w="1973" w:type="dxa"/>
          </w:tcPr>
          <w:p w14:paraId="44CB7BEC" w14:textId="77777777" w:rsidR="001732D9" w:rsidRDefault="001732D9">
            <w:pPr>
              <w:cnfStyle w:val="100000000000" w:firstRow="1" w:lastRow="0" w:firstColumn="0" w:lastColumn="0" w:oddVBand="0" w:evenVBand="0" w:oddHBand="0" w:evenHBand="0" w:firstRowFirstColumn="0" w:firstRowLastColumn="0" w:lastRowFirstColumn="0" w:lastRowLastColumn="0"/>
            </w:pPr>
          </w:p>
        </w:tc>
      </w:tr>
      <w:tr w:rsidR="001732D9" w14:paraId="402B2B5B"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25A5AF9D" w14:textId="77777777" w:rsidR="001732D9" w:rsidRDefault="001732D9">
            <w:r>
              <w:t>USER_ID</w:t>
            </w:r>
          </w:p>
        </w:tc>
        <w:tc>
          <w:tcPr>
            <w:tcW w:w="3118" w:type="dxa"/>
          </w:tcPr>
          <w:p w14:paraId="604ED082" w14:textId="77777777" w:rsidR="001732D9" w:rsidRDefault="001732D9" w:rsidP="00801D7D">
            <w:pPr>
              <w:cnfStyle w:val="000000100000" w:firstRow="0" w:lastRow="0" w:firstColumn="0" w:lastColumn="0" w:oddVBand="0" w:evenVBand="0" w:oddHBand="1" w:evenHBand="0" w:firstRowFirstColumn="0" w:firstRowLastColumn="0" w:lastRowFirstColumn="0" w:lastRowLastColumn="0"/>
            </w:pPr>
            <w:r>
              <w:t>INT - AUTO INCREMENT</w:t>
            </w:r>
          </w:p>
        </w:tc>
        <w:tc>
          <w:tcPr>
            <w:tcW w:w="1973" w:type="dxa"/>
          </w:tcPr>
          <w:p w14:paraId="4AA1E717" w14:textId="77777777" w:rsidR="001732D9" w:rsidRDefault="001732D9" w:rsidP="00801D7D">
            <w:pPr>
              <w:cnfStyle w:val="000000100000" w:firstRow="0" w:lastRow="0" w:firstColumn="0" w:lastColumn="0" w:oddVBand="0" w:evenVBand="0" w:oddHBand="1" w:evenHBand="0" w:firstRowFirstColumn="0" w:firstRowLastColumn="0" w:lastRowFirstColumn="0" w:lastRowLastColumn="0"/>
            </w:pPr>
          </w:p>
        </w:tc>
      </w:tr>
      <w:tr w:rsidR="001732D9" w14:paraId="7ECC9037"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532B1F45" w14:textId="77777777" w:rsidR="001732D9" w:rsidRDefault="001732D9">
            <w:r>
              <w:t>USER_NAME</w:t>
            </w:r>
          </w:p>
        </w:tc>
        <w:tc>
          <w:tcPr>
            <w:tcW w:w="3118" w:type="dxa"/>
          </w:tcPr>
          <w:p w14:paraId="385B7268" w14:textId="77777777" w:rsidR="001732D9" w:rsidRDefault="001732D9" w:rsidP="005D17B5">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2740DF8B" w14:textId="77777777" w:rsidR="001732D9" w:rsidRDefault="001732D9" w:rsidP="005D17B5">
            <w:pPr>
              <w:cnfStyle w:val="000000000000" w:firstRow="0" w:lastRow="0" w:firstColumn="0" w:lastColumn="0" w:oddVBand="0" w:evenVBand="0" w:oddHBand="0" w:evenHBand="0" w:firstRowFirstColumn="0" w:firstRowLastColumn="0" w:lastRowFirstColumn="0" w:lastRowLastColumn="0"/>
            </w:pPr>
          </w:p>
        </w:tc>
      </w:tr>
      <w:tr w:rsidR="001732D9" w14:paraId="74D6D6CF"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08C57B14" w14:textId="77777777" w:rsidR="001732D9" w:rsidRDefault="001732D9">
            <w:r>
              <w:t>USER_PASSWORD</w:t>
            </w:r>
          </w:p>
        </w:tc>
        <w:tc>
          <w:tcPr>
            <w:tcW w:w="3118" w:type="dxa"/>
          </w:tcPr>
          <w:p w14:paraId="1B0F73BA" w14:textId="77777777" w:rsidR="001732D9" w:rsidRDefault="001732D9">
            <w:pPr>
              <w:cnfStyle w:val="000000100000" w:firstRow="0" w:lastRow="0" w:firstColumn="0" w:lastColumn="0" w:oddVBand="0" w:evenVBand="0" w:oddHBand="1" w:evenHBand="0" w:firstRowFirstColumn="0" w:firstRowLastColumn="0" w:lastRowFirstColumn="0" w:lastRowLastColumn="0"/>
            </w:pPr>
            <w:r>
              <w:t>VARCHAR(50) - ENCRYPTED</w:t>
            </w:r>
          </w:p>
        </w:tc>
        <w:tc>
          <w:tcPr>
            <w:tcW w:w="1973" w:type="dxa"/>
          </w:tcPr>
          <w:p w14:paraId="3AD768A8" w14:textId="77777777"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14:paraId="62EAF8BD"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70FBC4F9" w14:textId="77777777" w:rsidR="001732D9" w:rsidRDefault="001732D9">
            <w:r>
              <w:t>USER_EMAIL</w:t>
            </w:r>
          </w:p>
        </w:tc>
        <w:tc>
          <w:tcPr>
            <w:tcW w:w="3118" w:type="dxa"/>
          </w:tcPr>
          <w:p w14:paraId="05C07561" w14:textId="77777777"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4363B386" w14:textId="77777777"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14:paraId="73137025"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6B555B6D" w14:textId="77777777" w:rsidR="001732D9" w:rsidRDefault="001732D9">
            <w:r>
              <w:t>USER_RECOVERY_QUESTION</w:t>
            </w:r>
          </w:p>
        </w:tc>
        <w:tc>
          <w:tcPr>
            <w:tcW w:w="3118" w:type="dxa"/>
          </w:tcPr>
          <w:p w14:paraId="44A14C99" w14:textId="77777777" w:rsidR="001732D9" w:rsidRDefault="001732D9">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14:paraId="7B0467EA" w14:textId="77777777"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14:paraId="65AE08D2"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4BC22A43" w14:textId="77777777" w:rsidR="001732D9" w:rsidRDefault="001732D9">
            <w:r>
              <w:t>USER_RECOVERY_ANSWER</w:t>
            </w:r>
          </w:p>
        </w:tc>
        <w:tc>
          <w:tcPr>
            <w:tcW w:w="3118" w:type="dxa"/>
          </w:tcPr>
          <w:p w14:paraId="72DC18B0" w14:textId="77777777"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00AC1BAA" w14:textId="77777777"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14:paraId="2AFDFEF2"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609545BE" w14:textId="77777777" w:rsidR="001732D9" w:rsidRDefault="001732D9" w:rsidP="009B7E07">
            <w:r>
              <w:t>USER_RECOVERY_QUESTION_2</w:t>
            </w:r>
          </w:p>
        </w:tc>
        <w:tc>
          <w:tcPr>
            <w:tcW w:w="3118" w:type="dxa"/>
          </w:tcPr>
          <w:p w14:paraId="59A16D14" w14:textId="77777777" w:rsidR="001732D9" w:rsidRDefault="001732D9">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14:paraId="20E2770D" w14:textId="77777777"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14:paraId="2E886B92"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6D2A5FDB" w14:textId="77777777" w:rsidR="001732D9" w:rsidRDefault="001732D9" w:rsidP="009B7E07">
            <w:r>
              <w:t>USER_RECOVERY_ANSWER_2</w:t>
            </w:r>
          </w:p>
        </w:tc>
        <w:tc>
          <w:tcPr>
            <w:tcW w:w="3118" w:type="dxa"/>
          </w:tcPr>
          <w:p w14:paraId="0DAC3B83" w14:textId="77777777"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2373DA3F" w14:textId="77777777"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14:paraId="7E50510C"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42937ADC" w14:textId="77777777" w:rsidR="001732D9" w:rsidRDefault="001732D9">
            <w:r>
              <w:t>USER_STATUS</w:t>
            </w:r>
          </w:p>
        </w:tc>
        <w:tc>
          <w:tcPr>
            <w:tcW w:w="3118" w:type="dxa"/>
          </w:tcPr>
          <w:p w14:paraId="2EDD13F4" w14:textId="77777777" w:rsidR="001732D9" w:rsidRDefault="001732D9" w:rsidP="005D17B5">
            <w:pPr>
              <w:cnfStyle w:val="000000100000" w:firstRow="0" w:lastRow="0" w:firstColumn="0" w:lastColumn="0" w:oddVBand="0" w:evenVBand="0" w:oddHBand="1" w:evenHBand="0" w:firstRowFirstColumn="0" w:firstRowLastColumn="0" w:lastRowFirstColumn="0" w:lastRowLastColumn="0"/>
            </w:pPr>
            <w:r>
              <w:t>VARCHAR(10)</w:t>
            </w:r>
          </w:p>
        </w:tc>
        <w:tc>
          <w:tcPr>
            <w:tcW w:w="1973" w:type="dxa"/>
          </w:tcPr>
          <w:p w14:paraId="72533CCC" w14:textId="77777777" w:rsidR="001732D9" w:rsidRDefault="001732D9" w:rsidP="001732D9">
            <w:pPr>
              <w:cnfStyle w:val="000000100000" w:firstRow="0" w:lastRow="0" w:firstColumn="0" w:lastColumn="0" w:oddVBand="0" w:evenVBand="0" w:oddHBand="1" w:evenHBand="0" w:firstRowFirstColumn="0" w:firstRowLastColumn="0" w:lastRowFirstColumn="0" w:lastRowLastColumn="0"/>
            </w:pPr>
            <w:r>
              <w:t>Active or Banned</w:t>
            </w:r>
          </w:p>
        </w:tc>
      </w:tr>
      <w:tr w:rsidR="001732D9" w14:paraId="678D9FFE"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6A422BC6" w14:textId="77777777" w:rsidR="001732D9" w:rsidRDefault="001732D9">
            <w:r>
              <w:t>USER_CREDIT</w:t>
            </w:r>
          </w:p>
        </w:tc>
        <w:tc>
          <w:tcPr>
            <w:tcW w:w="3118" w:type="dxa"/>
          </w:tcPr>
          <w:p w14:paraId="079632DC" w14:textId="77777777" w:rsidR="001732D9" w:rsidRDefault="001732D9">
            <w:pPr>
              <w:cnfStyle w:val="000000000000" w:firstRow="0" w:lastRow="0" w:firstColumn="0" w:lastColumn="0" w:oddVBand="0" w:evenVBand="0" w:oddHBand="0" w:evenHBand="0" w:firstRowFirstColumn="0" w:firstRowLastColumn="0" w:lastRowFirstColumn="0" w:lastRowLastColumn="0"/>
            </w:pPr>
            <w:r>
              <w:t>INT</w:t>
            </w:r>
          </w:p>
        </w:tc>
        <w:tc>
          <w:tcPr>
            <w:tcW w:w="1973" w:type="dxa"/>
          </w:tcPr>
          <w:p w14:paraId="2829D2ED" w14:textId="77777777" w:rsidR="001732D9" w:rsidRDefault="001732D9">
            <w:pPr>
              <w:cnfStyle w:val="000000000000" w:firstRow="0" w:lastRow="0" w:firstColumn="0" w:lastColumn="0" w:oddVBand="0" w:evenVBand="0" w:oddHBand="0" w:evenHBand="0" w:firstRowFirstColumn="0" w:firstRowLastColumn="0" w:lastRowFirstColumn="0" w:lastRowLastColumn="0"/>
            </w:pPr>
            <w:r>
              <w:t>Amount of credits</w:t>
            </w:r>
          </w:p>
        </w:tc>
      </w:tr>
      <w:tr w:rsidR="001732D9" w14:paraId="60F2CC85"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3F3FC191" w14:textId="77777777" w:rsidR="001732D9" w:rsidRDefault="001732D9">
            <w:r>
              <w:t>USER_TYPE</w:t>
            </w:r>
          </w:p>
        </w:tc>
        <w:tc>
          <w:tcPr>
            <w:tcW w:w="3118" w:type="dxa"/>
          </w:tcPr>
          <w:p w14:paraId="0BF1BFE8" w14:textId="77777777" w:rsidR="001732D9" w:rsidRDefault="001732D9">
            <w:pPr>
              <w:cnfStyle w:val="000000100000" w:firstRow="0" w:lastRow="0" w:firstColumn="0" w:lastColumn="0" w:oddVBand="0" w:evenVBand="0" w:oddHBand="1" w:evenHBand="0" w:firstRowFirstColumn="0" w:firstRowLastColumn="0" w:lastRowFirstColumn="0" w:lastRowLastColumn="0"/>
            </w:pPr>
            <w:r>
              <w:t>VARCHAR(10)</w:t>
            </w:r>
          </w:p>
        </w:tc>
        <w:tc>
          <w:tcPr>
            <w:tcW w:w="1973" w:type="dxa"/>
          </w:tcPr>
          <w:p w14:paraId="545BCDCB" w14:textId="77777777" w:rsidR="001732D9" w:rsidRDefault="001732D9">
            <w:pPr>
              <w:cnfStyle w:val="000000100000" w:firstRow="0" w:lastRow="0" w:firstColumn="0" w:lastColumn="0" w:oddVBand="0" w:evenVBand="0" w:oddHBand="1" w:evenHBand="0" w:firstRowFirstColumn="0" w:firstRowLastColumn="0" w:lastRowFirstColumn="0" w:lastRowLastColumn="0"/>
            </w:pPr>
            <w:r>
              <w:t>Admin or User</w:t>
            </w:r>
          </w:p>
        </w:tc>
      </w:tr>
      <w:tr w:rsidR="00F57C1E" w14:paraId="1E5F1180"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258B1C86" w14:textId="1A5BEEE7" w:rsidR="00F57C1E" w:rsidRDefault="00F163AF">
            <w:r>
              <w:t>USER_FIRST_NAME</w:t>
            </w:r>
          </w:p>
        </w:tc>
        <w:tc>
          <w:tcPr>
            <w:tcW w:w="3118" w:type="dxa"/>
          </w:tcPr>
          <w:p w14:paraId="64D2101A" w14:textId="446D5D57" w:rsidR="00F57C1E" w:rsidRDefault="00F163AF">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69C0A3F6" w14:textId="77777777" w:rsidR="00F57C1E" w:rsidRDefault="00F57C1E">
            <w:pPr>
              <w:cnfStyle w:val="000000000000" w:firstRow="0" w:lastRow="0" w:firstColumn="0" w:lastColumn="0" w:oddVBand="0" w:evenVBand="0" w:oddHBand="0" w:evenHBand="0" w:firstRowFirstColumn="0" w:firstRowLastColumn="0" w:lastRowFirstColumn="0" w:lastRowLastColumn="0"/>
            </w:pPr>
          </w:p>
        </w:tc>
      </w:tr>
      <w:tr w:rsidR="00F57C1E" w14:paraId="31200D51"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28B859C4" w14:textId="6C9FBB57" w:rsidR="00F57C1E" w:rsidRDefault="00F163AF">
            <w:r>
              <w:t>USER_LAST_NAME</w:t>
            </w:r>
          </w:p>
        </w:tc>
        <w:tc>
          <w:tcPr>
            <w:tcW w:w="3118" w:type="dxa"/>
          </w:tcPr>
          <w:p w14:paraId="43588128" w14:textId="290A33CC" w:rsidR="00F57C1E" w:rsidRDefault="00F163AF">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14:paraId="355FA3EA" w14:textId="77777777" w:rsidR="00F57C1E" w:rsidRDefault="00F57C1E">
            <w:pPr>
              <w:cnfStyle w:val="000000100000" w:firstRow="0" w:lastRow="0" w:firstColumn="0" w:lastColumn="0" w:oddVBand="0" w:evenVBand="0" w:oddHBand="1" w:evenHBand="0" w:firstRowFirstColumn="0" w:firstRowLastColumn="0" w:lastRowFirstColumn="0" w:lastRowLastColumn="0"/>
            </w:pPr>
          </w:p>
        </w:tc>
      </w:tr>
      <w:tr w:rsidR="00F57C1E" w14:paraId="1104402C"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10A7BCC2" w14:textId="3307D4D9" w:rsidR="00F57C1E" w:rsidRDefault="00F163AF">
            <w:r>
              <w:t>USER_PHONE</w:t>
            </w:r>
          </w:p>
        </w:tc>
        <w:tc>
          <w:tcPr>
            <w:tcW w:w="3118" w:type="dxa"/>
          </w:tcPr>
          <w:p w14:paraId="0E010A9D" w14:textId="0CC065D7" w:rsidR="00F57C1E" w:rsidRDefault="00F163AF">
            <w:pPr>
              <w:cnfStyle w:val="000000000000" w:firstRow="0" w:lastRow="0" w:firstColumn="0" w:lastColumn="0" w:oddVBand="0" w:evenVBand="0" w:oddHBand="0" w:evenHBand="0" w:firstRowFirstColumn="0" w:firstRowLastColumn="0" w:lastRowFirstColumn="0" w:lastRowLastColumn="0"/>
            </w:pPr>
            <w:r>
              <w:t>VARCHAR(25)</w:t>
            </w:r>
          </w:p>
        </w:tc>
        <w:tc>
          <w:tcPr>
            <w:tcW w:w="1973" w:type="dxa"/>
          </w:tcPr>
          <w:p w14:paraId="5900DBFC" w14:textId="77777777" w:rsidR="00F57C1E" w:rsidRDefault="00F57C1E">
            <w:pPr>
              <w:cnfStyle w:val="000000000000" w:firstRow="0" w:lastRow="0" w:firstColumn="0" w:lastColumn="0" w:oddVBand="0" w:evenVBand="0" w:oddHBand="0" w:evenHBand="0" w:firstRowFirstColumn="0" w:firstRowLastColumn="0" w:lastRowFirstColumn="0" w:lastRowLastColumn="0"/>
            </w:pPr>
          </w:p>
        </w:tc>
      </w:tr>
      <w:tr w:rsidR="00F57C1E" w14:paraId="6552309F"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67435026" w14:textId="0D5C7077" w:rsidR="00F57C1E" w:rsidRDefault="00F163AF">
            <w:r>
              <w:t>USER_POSTAL</w:t>
            </w:r>
          </w:p>
        </w:tc>
        <w:tc>
          <w:tcPr>
            <w:tcW w:w="3118" w:type="dxa"/>
          </w:tcPr>
          <w:p w14:paraId="1C66AD54" w14:textId="2C225324" w:rsidR="00F57C1E" w:rsidRDefault="00F163AF" w:rsidP="00F163AF">
            <w:pPr>
              <w:cnfStyle w:val="000000100000" w:firstRow="0" w:lastRow="0" w:firstColumn="0" w:lastColumn="0" w:oddVBand="0" w:evenVBand="0" w:oddHBand="1" w:evenHBand="0" w:firstRowFirstColumn="0" w:firstRowLastColumn="0" w:lastRowFirstColumn="0" w:lastRowLastColumn="0"/>
            </w:pPr>
            <w:r>
              <w:t>VARCHAR(10)</w:t>
            </w:r>
          </w:p>
        </w:tc>
        <w:tc>
          <w:tcPr>
            <w:tcW w:w="1973" w:type="dxa"/>
          </w:tcPr>
          <w:p w14:paraId="2A143C18" w14:textId="77777777" w:rsidR="00F57C1E" w:rsidRDefault="00F57C1E">
            <w:pPr>
              <w:cnfStyle w:val="000000100000" w:firstRow="0" w:lastRow="0" w:firstColumn="0" w:lastColumn="0" w:oddVBand="0" w:evenVBand="0" w:oddHBand="1" w:evenHBand="0" w:firstRowFirstColumn="0" w:firstRowLastColumn="0" w:lastRowFirstColumn="0" w:lastRowLastColumn="0"/>
            </w:pPr>
          </w:p>
        </w:tc>
      </w:tr>
      <w:tr w:rsidR="00F57C1E" w14:paraId="19E2E446"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2D4E0817" w14:textId="5CEB3B10" w:rsidR="00F57C1E" w:rsidRDefault="00F163AF">
            <w:r>
              <w:t>USER_ADDRESS</w:t>
            </w:r>
          </w:p>
        </w:tc>
        <w:tc>
          <w:tcPr>
            <w:tcW w:w="3118" w:type="dxa"/>
          </w:tcPr>
          <w:p w14:paraId="25991494" w14:textId="3BDC536A" w:rsidR="00F57C1E" w:rsidRDefault="00F163AF">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7CB72A68" w14:textId="77777777" w:rsidR="00F57C1E" w:rsidRDefault="00F57C1E">
            <w:pPr>
              <w:cnfStyle w:val="000000000000" w:firstRow="0" w:lastRow="0" w:firstColumn="0" w:lastColumn="0" w:oddVBand="0" w:evenVBand="0" w:oddHBand="0" w:evenHBand="0" w:firstRowFirstColumn="0" w:firstRowLastColumn="0" w:lastRowFirstColumn="0" w:lastRowLastColumn="0"/>
            </w:pPr>
          </w:p>
        </w:tc>
      </w:tr>
      <w:tr w:rsidR="00F57C1E" w14:paraId="04458999"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14:paraId="0E5959D0" w14:textId="70A57B79" w:rsidR="00F57C1E" w:rsidRDefault="00F163AF">
            <w:r>
              <w:t>USER_PROVINCE</w:t>
            </w:r>
          </w:p>
        </w:tc>
        <w:tc>
          <w:tcPr>
            <w:tcW w:w="3118" w:type="dxa"/>
          </w:tcPr>
          <w:p w14:paraId="14D729DA" w14:textId="0E78D0FE" w:rsidR="00F57C1E" w:rsidRDefault="00F163AF">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14:paraId="1D6D46E5" w14:textId="77777777" w:rsidR="00F57C1E" w:rsidRDefault="00F57C1E">
            <w:pPr>
              <w:cnfStyle w:val="000000100000" w:firstRow="0" w:lastRow="0" w:firstColumn="0" w:lastColumn="0" w:oddVBand="0" w:evenVBand="0" w:oddHBand="1" w:evenHBand="0" w:firstRowFirstColumn="0" w:firstRowLastColumn="0" w:lastRowFirstColumn="0" w:lastRowLastColumn="0"/>
            </w:pPr>
          </w:p>
        </w:tc>
      </w:tr>
      <w:tr w:rsidR="00F163AF" w14:paraId="4CDCD3A7" w14:textId="77777777" w:rsidTr="001732D9">
        <w:tc>
          <w:tcPr>
            <w:cnfStyle w:val="001000000000" w:firstRow="0" w:lastRow="0" w:firstColumn="1" w:lastColumn="0" w:oddVBand="0" w:evenVBand="0" w:oddHBand="0" w:evenHBand="0" w:firstRowFirstColumn="0" w:firstRowLastColumn="0" w:lastRowFirstColumn="0" w:lastRowLastColumn="0"/>
            <w:tcW w:w="3477" w:type="dxa"/>
          </w:tcPr>
          <w:p w14:paraId="3C8BCA56" w14:textId="1BC78BFA" w:rsidR="00F163AF" w:rsidRDefault="00F163AF">
            <w:r>
              <w:t>USER_COUNTRY</w:t>
            </w:r>
          </w:p>
        </w:tc>
        <w:tc>
          <w:tcPr>
            <w:tcW w:w="3118" w:type="dxa"/>
          </w:tcPr>
          <w:p w14:paraId="59DE13EA" w14:textId="4BF65EB0" w:rsidR="00F163AF" w:rsidRDefault="00F163AF">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14:paraId="37AEED92" w14:textId="77777777" w:rsidR="00F163AF" w:rsidRDefault="00F163AF">
            <w:pPr>
              <w:cnfStyle w:val="000000000000" w:firstRow="0" w:lastRow="0" w:firstColumn="0" w:lastColumn="0" w:oddVBand="0" w:evenVBand="0" w:oddHBand="0" w:evenHBand="0" w:firstRowFirstColumn="0" w:firstRowLastColumn="0" w:lastRowFirstColumn="0" w:lastRowLastColumn="0"/>
            </w:pPr>
          </w:p>
        </w:tc>
      </w:tr>
    </w:tbl>
    <w:p w14:paraId="5D9CFA1C" w14:textId="77777777" w:rsidR="00DE747B" w:rsidRDefault="00DE747B"/>
    <w:tbl>
      <w:tblPr>
        <w:tblStyle w:val="LightList-Accent1"/>
        <w:tblW w:w="0" w:type="auto"/>
        <w:tblLook w:val="04A0" w:firstRow="1" w:lastRow="0" w:firstColumn="1" w:lastColumn="0" w:noHBand="0" w:noVBand="1"/>
      </w:tblPr>
      <w:tblGrid>
        <w:gridCol w:w="3528"/>
        <w:gridCol w:w="3330"/>
      </w:tblGrid>
      <w:tr w:rsidR="005D17B5" w14:paraId="62E46A3E" w14:textId="77777777"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14:paraId="6A33DE4F" w14:textId="04FD10F0" w:rsidR="005D17B5" w:rsidRDefault="00201FCC" w:rsidP="008F57A9">
            <w:r>
              <w:t>SD_</w:t>
            </w:r>
            <w:r w:rsidR="008F57A9">
              <w:t>ADVERTISEMENTS</w:t>
            </w:r>
          </w:p>
        </w:tc>
      </w:tr>
      <w:tr w:rsidR="00F72F03" w14:paraId="5763219F"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FCCBBCA" w14:textId="629F6C71" w:rsidR="00F72F03" w:rsidRDefault="008F57A9" w:rsidP="009B7E07">
            <w:r>
              <w:t>AD</w:t>
            </w:r>
            <w:r w:rsidR="00F72F03">
              <w:t>_ID</w:t>
            </w:r>
          </w:p>
        </w:tc>
        <w:tc>
          <w:tcPr>
            <w:tcW w:w="3330" w:type="dxa"/>
          </w:tcPr>
          <w:p w14:paraId="1C4D2A79" w14:textId="77777777" w:rsidR="00F72F03" w:rsidRDefault="00F72F03" w:rsidP="009B7E07">
            <w:pPr>
              <w:cnfStyle w:val="000000100000" w:firstRow="0" w:lastRow="0" w:firstColumn="0" w:lastColumn="0" w:oddVBand="0" w:evenVBand="0" w:oddHBand="1" w:evenHBand="0" w:firstRowFirstColumn="0" w:firstRowLastColumn="0" w:lastRowFirstColumn="0" w:lastRowLastColumn="0"/>
            </w:pPr>
            <w:r>
              <w:t xml:space="preserve">INT </w:t>
            </w:r>
            <w:r w:rsidR="00801D7D">
              <w:t xml:space="preserve">- </w:t>
            </w:r>
            <w:r>
              <w:t>AUTO INCREMENT</w:t>
            </w:r>
          </w:p>
        </w:tc>
      </w:tr>
      <w:tr w:rsidR="00F72F03" w14:paraId="3A730458"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110DBD69" w14:textId="277CA099" w:rsidR="00F72F03" w:rsidRDefault="008F57A9" w:rsidP="008F57A9">
            <w:r>
              <w:t>AD</w:t>
            </w:r>
            <w:r w:rsidR="00F72F03">
              <w:t>_</w:t>
            </w:r>
            <w:r>
              <w:t>TEXT</w:t>
            </w:r>
          </w:p>
        </w:tc>
        <w:tc>
          <w:tcPr>
            <w:tcW w:w="3330" w:type="dxa"/>
          </w:tcPr>
          <w:p w14:paraId="57282728" w14:textId="5A77AE1E" w:rsidR="00F72F03" w:rsidRDefault="00190202" w:rsidP="009B7E07">
            <w:pPr>
              <w:cnfStyle w:val="000000000000" w:firstRow="0" w:lastRow="0" w:firstColumn="0" w:lastColumn="0" w:oddVBand="0" w:evenVBand="0" w:oddHBand="0" w:evenHBand="0" w:firstRowFirstColumn="0" w:firstRowLastColumn="0" w:lastRowFirstColumn="0" w:lastRowLastColumn="0"/>
            </w:pPr>
            <w:r>
              <w:t>VARCHAR(10</w:t>
            </w:r>
            <w:r w:rsidR="008F57A9">
              <w:t>0)</w:t>
            </w:r>
          </w:p>
        </w:tc>
      </w:tr>
      <w:tr w:rsidR="00F72F03" w14:paraId="3B3B9718"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97A8380" w14:textId="7F8CB9A8" w:rsidR="00F72F03" w:rsidRDefault="008F57A9" w:rsidP="008F57A9">
            <w:r>
              <w:t>AD</w:t>
            </w:r>
            <w:r w:rsidR="00F72F03">
              <w:t>_</w:t>
            </w:r>
            <w:r>
              <w:t>IMAGE</w:t>
            </w:r>
          </w:p>
        </w:tc>
        <w:tc>
          <w:tcPr>
            <w:tcW w:w="3330" w:type="dxa"/>
          </w:tcPr>
          <w:p w14:paraId="1C13B60B" w14:textId="2A38690A" w:rsidR="00F72F03" w:rsidRDefault="00190202" w:rsidP="009B7E07">
            <w:pPr>
              <w:cnfStyle w:val="000000100000" w:firstRow="0" w:lastRow="0" w:firstColumn="0" w:lastColumn="0" w:oddVBand="0" w:evenVBand="0" w:oddHBand="1" w:evenHBand="0" w:firstRowFirstColumn="0" w:firstRowLastColumn="0" w:lastRowFirstColumn="0" w:lastRowLastColumn="0"/>
            </w:pPr>
            <w:r>
              <w:t>VARBINARY(MAX)</w:t>
            </w:r>
          </w:p>
        </w:tc>
      </w:tr>
      <w:tr w:rsidR="00F72F03" w14:paraId="08344E9C"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7820380D" w14:textId="30C67453" w:rsidR="00F72F03" w:rsidRDefault="00190202" w:rsidP="009B7E07">
            <w:r>
              <w:t>AD_DATE</w:t>
            </w:r>
          </w:p>
        </w:tc>
        <w:tc>
          <w:tcPr>
            <w:tcW w:w="3330" w:type="dxa"/>
          </w:tcPr>
          <w:p w14:paraId="07133DBE" w14:textId="74BDE334" w:rsidR="00F72F03" w:rsidRDefault="00190202" w:rsidP="009B7E07">
            <w:pPr>
              <w:cnfStyle w:val="000000000000" w:firstRow="0" w:lastRow="0" w:firstColumn="0" w:lastColumn="0" w:oddVBand="0" w:evenVBand="0" w:oddHBand="0" w:evenHBand="0" w:firstRowFirstColumn="0" w:firstRowLastColumn="0" w:lastRowFirstColumn="0" w:lastRowLastColumn="0"/>
            </w:pPr>
            <w:r>
              <w:t>TIMESTAMP</w:t>
            </w:r>
          </w:p>
        </w:tc>
      </w:tr>
    </w:tbl>
    <w:p w14:paraId="4F89AF2B" w14:textId="77777777" w:rsidR="005D17B5" w:rsidRDefault="005D17B5"/>
    <w:tbl>
      <w:tblPr>
        <w:tblStyle w:val="LightList-Accent1"/>
        <w:tblW w:w="0" w:type="auto"/>
        <w:tblLook w:val="04A0" w:firstRow="1" w:lastRow="0" w:firstColumn="1" w:lastColumn="0" w:noHBand="0" w:noVBand="1"/>
      </w:tblPr>
      <w:tblGrid>
        <w:gridCol w:w="3528"/>
        <w:gridCol w:w="3330"/>
      </w:tblGrid>
      <w:tr w:rsidR="00A179EA" w14:paraId="7A50925C" w14:textId="77777777"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14:paraId="7011EA25" w14:textId="02067B71" w:rsidR="00A179EA" w:rsidRDefault="00A179EA" w:rsidP="007E7D34">
            <w:r>
              <w:t>SD_</w:t>
            </w:r>
            <w:r w:rsidR="007E7D34">
              <w:t>REQUEST</w:t>
            </w:r>
            <w:r w:rsidR="00190202">
              <w:t>S</w:t>
            </w:r>
          </w:p>
        </w:tc>
      </w:tr>
      <w:tr w:rsidR="00F72F03" w14:paraId="4FBF5840"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000BDC9F" w14:textId="3AE11D87" w:rsidR="00F72F03" w:rsidRDefault="007E7D34" w:rsidP="009B7E07">
            <w:r>
              <w:t xml:space="preserve">REQUEST </w:t>
            </w:r>
            <w:r w:rsidR="00F72F03">
              <w:t>_ID</w:t>
            </w:r>
          </w:p>
        </w:tc>
        <w:tc>
          <w:tcPr>
            <w:tcW w:w="3330" w:type="dxa"/>
          </w:tcPr>
          <w:p w14:paraId="621B635A" w14:textId="77777777" w:rsidR="00F72F03" w:rsidRDefault="00801D7D" w:rsidP="009B7E07">
            <w:pPr>
              <w:cnfStyle w:val="000000100000" w:firstRow="0" w:lastRow="0" w:firstColumn="0" w:lastColumn="0" w:oddVBand="0" w:evenVBand="0" w:oddHBand="1" w:evenHBand="0" w:firstRowFirstColumn="0" w:firstRowLastColumn="0" w:lastRowFirstColumn="0" w:lastRowLastColumn="0"/>
            </w:pPr>
            <w:r>
              <w:t>INT - AUTO INCREMENT</w:t>
            </w:r>
          </w:p>
        </w:tc>
      </w:tr>
      <w:tr w:rsidR="00A179EA" w14:paraId="6B17DC85"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7AA96D95" w14:textId="77777777" w:rsidR="00A179EA" w:rsidRDefault="00A179EA" w:rsidP="009B7E07">
            <w:r>
              <w:t>USER_ID</w:t>
            </w:r>
          </w:p>
        </w:tc>
        <w:tc>
          <w:tcPr>
            <w:tcW w:w="3330" w:type="dxa"/>
          </w:tcPr>
          <w:p w14:paraId="50DDE144" w14:textId="77777777" w:rsidR="00A179EA" w:rsidRDefault="00801D7D" w:rsidP="009B7E07">
            <w:pPr>
              <w:cnfStyle w:val="000000000000" w:firstRow="0" w:lastRow="0" w:firstColumn="0" w:lastColumn="0" w:oddVBand="0" w:evenVBand="0" w:oddHBand="0" w:evenHBand="0" w:firstRowFirstColumn="0" w:firstRowLastColumn="0" w:lastRowFirstColumn="0" w:lastRowLastColumn="0"/>
            </w:pPr>
            <w:r>
              <w:t>INT</w:t>
            </w:r>
          </w:p>
        </w:tc>
      </w:tr>
      <w:tr w:rsidR="00A179EA" w14:paraId="0E714ECF"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B5F8746" w14:textId="4D88C518" w:rsidR="00A179EA" w:rsidRDefault="007E7D34" w:rsidP="00A179EA">
            <w:r>
              <w:t>REQUEST</w:t>
            </w:r>
            <w:r w:rsidR="00A179EA">
              <w:t>_DATE</w:t>
            </w:r>
          </w:p>
        </w:tc>
        <w:tc>
          <w:tcPr>
            <w:tcW w:w="3330" w:type="dxa"/>
          </w:tcPr>
          <w:p w14:paraId="1AD592E6" w14:textId="77777777" w:rsidR="00A179EA" w:rsidRDefault="00801D7D" w:rsidP="009B7E07">
            <w:pPr>
              <w:cnfStyle w:val="000000100000" w:firstRow="0" w:lastRow="0" w:firstColumn="0" w:lastColumn="0" w:oddVBand="0" w:evenVBand="0" w:oddHBand="1" w:evenHBand="0" w:firstRowFirstColumn="0" w:firstRowLastColumn="0" w:lastRowFirstColumn="0" w:lastRowLastColumn="0"/>
            </w:pPr>
            <w:r>
              <w:t>TIMESTAMP</w:t>
            </w:r>
          </w:p>
        </w:tc>
      </w:tr>
      <w:tr w:rsidR="00A179EA" w14:paraId="13F54A83"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2BE91917" w14:textId="0E27076B" w:rsidR="00A179EA" w:rsidRDefault="007E7D34" w:rsidP="009B7E07">
            <w:r>
              <w:t>REQUEST</w:t>
            </w:r>
            <w:r w:rsidR="00292BDA">
              <w:t>_</w:t>
            </w:r>
            <w:r w:rsidR="00A179EA">
              <w:t>AMOUNT</w:t>
            </w:r>
          </w:p>
        </w:tc>
        <w:tc>
          <w:tcPr>
            <w:tcW w:w="3330" w:type="dxa"/>
          </w:tcPr>
          <w:p w14:paraId="2874628C" w14:textId="77777777" w:rsidR="00A179EA" w:rsidRDefault="00801D7D" w:rsidP="009B7E07">
            <w:pPr>
              <w:cnfStyle w:val="000000000000" w:firstRow="0" w:lastRow="0" w:firstColumn="0" w:lastColumn="0" w:oddVBand="0" w:evenVBand="0" w:oddHBand="0" w:evenHBand="0" w:firstRowFirstColumn="0" w:firstRowLastColumn="0" w:lastRowFirstColumn="0" w:lastRowLastColumn="0"/>
            </w:pPr>
            <w:r>
              <w:t>INT</w:t>
            </w:r>
          </w:p>
        </w:tc>
      </w:tr>
    </w:tbl>
    <w:p w14:paraId="4438392A" w14:textId="77777777" w:rsidR="00A179EA" w:rsidRDefault="00A179EA"/>
    <w:tbl>
      <w:tblPr>
        <w:tblStyle w:val="LightList-Accent1"/>
        <w:tblW w:w="0" w:type="auto"/>
        <w:tblLook w:val="04A0" w:firstRow="1" w:lastRow="0" w:firstColumn="1" w:lastColumn="0" w:noHBand="0" w:noVBand="1"/>
      </w:tblPr>
      <w:tblGrid>
        <w:gridCol w:w="3528"/>
        <w:gridCol w:w="3330"/>
      </w:tblGrid>
      <w:tr w:rsidR="00292BDA" w14:paraId="6101EB29" w14:textId="77777777"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14:paraId="3BF5D53A" w14:textId="1223C9EE" w:rsidR="00292BDA" w:rsidRDefault="00292BDA" w:rsidP="00190202">
            <w:r>
              <w:t>SD_</w:t>
            </w:r>
            <w:r w:rsidR="00190202">
              <w:t>DISCUSSIONS</w:t>
            </w:r>
          </w:p>
        </w:tc>
      </w:tr>
      <w:tr w:rsidR="00F72F03" w14:paraId="7794BD1F"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1A75C9D" w14:textId="208D31B1" w:rsidR="00F72F03" w:rsidRDefault="00190202" w:rsidP="00190202">
            <w:r>
              <w:t>DISC</w:t>
            </w:r>
            <w:r w:rsidR="00F72F03">
              <w:t>_ID</w:t>
            </w:r>
          </w:p>
        </w:tc>
        <w:tc>
          <w:tcPr>
            <w:tcW w:w="3330" w:type="dxa"/>
          </w:tcPr>
          <w:p w14:paraId="2C98A8E9" w14:textId="77777777" w:rsidR="00F72F03" w:rsidRDefault="00801D7D" w:rsidP="009B7E07">
            <w:pPr>
              <w:cnfStyle w:val="000000100000" w:firstRow="0" w:lastRow="0" w:firstColumn="0" w:lastColumn="0" w:oddVBand="0" w:evenVBand="0" w:oddHBand="1" w:evenHBand="0" w:firstRowFirstColumn="0" w:firstRowLastColumn="0" w:lastRowFirstColumn="0" w:lastRowLastColumn="0"/>
            </w:pPr>
            <w:r>
              <w:t>INT - AUTO INCREMENT</w:t>
            </w:r>
          </w:p>
        </w:tc>
      </w:tr>
      <w:tr w:rsidR="00DB35A3" w14:paraId="1C4876B1"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079F0308" w14:textId="7B456347" w:rsidR="00DB35A3" w:rsidRDefault="00DB35A3" w:rsidP="00190202">
            <w:r>
              <w:t>USER_ID</w:t>
            </w:r>
          </w:p>
        </w:tc>
        <w:tc>
          <w:tcPr>
            <w:tcW w:w="3330" w:type="dxa"/>
          </w:tcPr>
          <w:p w14:paraId="7A43F630" w14:textId="3BF788D1" w:rsidR="00DB35A3" w:rsidRDefault="00DB35A3" w:rsidP="009B7E07">
            <w:pPr>
              <w:cnfStyle w:val="000000000000" w:firstRow="0" w:lastRow="0" w:firstColumn="0" w:lastColumn="0" w:oddVBand="0" w:evenVBand="0" w:oddHBand="0" w:evenHBand="0" w:firstRowFirstColumn="0" w:firstRowLastColumn="0" w:lastRowFirstColumn="0" w:lastRowLastColumn="0"/>
            </w:pPr>
            <w:r>
              <w:t>INT</w:t>
            </w:r>
          </w:p>
        </w:tc>
      </w:tr>
      <w:tr w:rsidR="00292BDA" w14:paraId="21F0C054"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0283D3C" w14:textId="6975C48D" w:rsidR="00292BDA" w:rsidRDefault="00190202" w:rsidP="00190202">
            <w:r>
              <w:t>DISC</w:t>
            </w:r>
            <w:r w:rsidR="00292BDA">
              <w:t>_</w:t>
            </w:r>
            <w:r>
              <w:t>TITLE</w:t>
            </w:r>
          </w:p>
        </w:tc>
        <w:tc>
          <w:tcPr>
            <w:tcW w:w="3330" w:type="dxa"/>
          </w:tcPr>
          <w:p w14:paraId="42C1DAB9" w14:textId="4BB4FD84" w:rsidR="00292BDA" w:rsidRDefault="00DB35A3" w:rsidP="009B7E07">
            <w:pPr>
              <w:cnfStyle w:val="000000100000" w:firstRow="0" w:lastRow="0" w:firstColumn="0" w:lastColumn="0" w:oddVBand="0" w:evenVBand="0" w:oddHBand="1" w:evenHBand="0" w:firstRowFirstColumn="0" w:firstRowLastColumn="0" w:lastRowFirstColumn="0" w:lastRowLastColumn="0"/>
            </w:pPr>
            <w:r>
              <w:t>VARCHAR(100)</w:t>
            </w:r>
          </w:p>
        </w:tc>
      </w:tr>
      <w:tr w:rsidR="00292BDA" w14:paraId="4190BCB0"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5B18013F" w14:textId="11128094" w:rsidR="00292BDA" w:rsidRDefault="00190202" w:rsidP="009B7E07">
            <w:r>
              <w:t>DISC_DATE</w:t>
            </w:r>
          </w:p>
        </w:tc>
        <w:tc>
          <w:tcPr>
            <w:tcW w:w="3330" w:type="dxa"/>
          </w:tcPr>
          <w:p w14:paraId="42F4BA02" w14:textId="66938A71" w:rsidR="00292BDA" w:rsidRDefault="00DB35A3" w:rsidP="009B7E07">
            <w:pPr>
              <w:cnfStyle w:val="000000000000" w:firstRow="0" w:lastRow="0" w:firstColumn="0" w:lastColumn="0" w:oddVBand="0" w:evenVBand="0" w:oddHBand="0" w:evenHBand="0" w:firstRowFirstColumn="0" w:firstRowLastColumn="0" w:lastRowFirstColumn="0" w:lastRowLastColumn="0"/>
            </w:pPr>
            <w:r>
              <w:t>TIMESTAMP</w:t>
            </w:r>
          </w:p>
        </w:tc>
      </w:tr>
      <w:tr w:rsidR="00292BDA" w14:paraId="4F1A5995" w14:textId="77777777"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8A37D3C" w14:textId="36DC5F72" w:rsidR="00292BDA" w:rsidRDefault="00DB35A3" w:rsidP="009B7E07">
            <w:r>
              <w:t>DISC_CONTENT</w:t>
            </w:r>
          </w:p>
        </w:tc>
        <w:tc>
          <w:tcPr>
            <w:tcW w:w="3330" w:type="dxa"/>
          </w:tcPr>
          <w:p w14:paraId="630843B5" w14:textId="77777777" w:rsidR="00292BDA" w:rsidRDefault="00801D7D" w:rsidP="009B7E07">
            <w:pPr>
              <w:cnfStyle w:val="000000100000" w:firstRow="0" w:lastRow="0" w:firstColumn="0" w:lastColumn="0" w:oddVBand="0" w:evenVBand="0" w:oddHBand="1" w:evenHBand="0" w:firstRowFirstColumn="0" w:firstRowLastColumn="0" w:lastRowFirstColumn="0" w:lastRowLastColumn="0"/>
            </w:pPr>
            <w:r>
              <w:t>VARCHAR(1000)</w:t>
            </w:r>
          </w:p>
        </w:tc>
      </w:tr>
      <w:tr w:rsidR="00292BDA" w14:paraId="09B526E8" w14:textId="77777777" w:rsidTr="001732D9">
        <w:tc>
          <w:tcPr>
            <w:cnfStyle w:val="001000000000" w:firstRow="0" w:lastRow="0" w:firstColumn="1" w:lastColumn="0" w:oddVBand="0" w:evenVBand="0" w:oddHBand="0" w:evenHBand="0" w:firstRowFirstColumn="0" w:firstRowLastColumn="0" w:lastRowFirstColumn="0" w:lastRowLastColumn="0"/>
            <w:tcW w:w="3528" w:type="dxa"/>
          </w:tcPr>
          <w:p w14:paraId="40EB995F" w14:textId="314BAE39" w:rsidR="00292BDA" w:rsidRDefault="00DB35A3" w:rsidP="00F72F03">
            <w:r>
              <w:t>DISC_COUNT</w:t>
            </w:r>
          </w:p>
        </w:tc>
        <w:tc>
          <w:tcPr>
            <w:tcW w:w="3330" w:type="dxa"/>
          </w:tcPr>
          <w:p w14:paraId="2967AF19" w14:textId="35A9210F" w:rsidR="00292BDA" w:rsidRDefault="00DB35A3" w:rsidP="009B7E07">
            <w:pPr>
              <w:cnfStyle w:val="000000000000" w:firstRow="0" w:lastRow="0" w:firstColumn="0" w:lastColumn="0" w:oddVBand="0" w:evenVBand="0" w:oddHBand="0" w:evenHBand="0" w:firstRowFirstColumn="0" w:firstRowLastColumn="0" w:lastRowFirstColumn="0" w:lastRowLastColumn="0"/>
            </w:pPr>
            <w:r>
              <w:t>INT</w:t>
            </w:r>
          </w:p>
        </w:tc>
      </w:tr>
    </w:tbl>
    <w:p w14:paraId="4950C0A6" w14:textId="77777777" w:rsidR="000E5813" w:rsidRDefault="000E5813" w:rsidP="000E5813"/>
    <w:tbl>
      <w:tblPr>
        <w:tblStyle w:val="LightList-Accent1"/>
        <w:tblW w:w="0" w:type="auto"/>
        <w:tblLook w:val="04A0" w:firstRow="1" w:lastRow="0" w:firstColumn="1" w:lastColumn="0" w:noHBand="0" w:noVBand="1"/>
      </w:tblPr>
      <w:tblGrid>
        <w:gridCol w:w="3528"/>
        <w:gridCol w:w="3330"/>
      </w:tblGrid>
      <w:tr w:rsidR="00DB35A3" w14:paraId="73587951" w14:textId="77777777" w:rsidTr="003D4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14:paraId="3387947E" w14:textId="27761983" w:rsidR="00DB35A3" w:rsidRDefault="00DB35A3" w:rsidP="00DB35A3">
            <w:r>
              <w:lastRenderedPageBreak/>
              <w:t>SD_POSTS</w:t>
            </w:r>
          </w:p>
        </w:tc>
      </w:tr>
      <w:tr w:rsidR="00DB35A3" w14:paraId="4F30FEC9"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4331213" w14:textId="1DE465D2" w:rsidR="00DB35A3" w:rsidRDefault="00DB35A3" w:rsidP="003D4A81">
            <w:r>
              <w:t>POST_ID</w:t>
            </w:r>
          </w:p>
        </w:tc>
        <w:tc>
          <w:tcPr>
            <w:tcW w:w="3330" w:type="dxa"/>
          </w:tcPr>
          <w:p w14:paraId="56492583" w14:textId="77777777" w:rsidR="00DB35A3" w:rsidRDefault="00DB35A3" w:rsidP="003D4A81">
            <w:pPr>
              <w:cnfStyle w:val="000000100000" w:firstRow="0" w:lastRow="0" w:firstColumn="0" w:lastColumn="0" w:oddVBand="0" w:evenVBand="0" w:oddHBand="1" w:evenHBand="0" w:firstRowFirstColumn="0" w:firstRowLastColumn="0" w:lastRowFirstColumn="0" w:lastRowLastColumn="0"/>
            </w:pPr>
            <w:r>
              <w:t>INT - AUTO INCREMENT</w:t>
            </w:r>
          </w:p>
        </w:tc>
      </w:tr>
      <w:tr w:rsidR="00DB35A3" w14:paraId="498A8B6D" w14:textId="77777777" w:rsidTr="003D4A81">
        <w:tc>
          <w:tcPr>
            <w:cnfStyle w:val="001000000000" w:firstRow="0" w:lastRow="0" w:firstColumn="1" w:lastColumn="0" w:oddVBand="0" w:evenVBand="0" w:oddHBand="0" w:evenHBand="0" w:firstRowFirstColumn="0" w:firstRowLastColumn="0" w:lastRowFirstColumn="0" w:lastRowLastColumn="0"/>
            <w:tcW w:w="3528" w:type="dxa"/>
          </w:tcPr>
          <w:p w14:paraId="25AB49F3" w14:textId="0117AD1B" w:rsidR="00DB35A3" w:rsidRDefault="00DB35A3" w:rsidP="003D4A81">
            <w:r>
              <w:t>DISC_ID</w:t>
            </w:r>
          </w:p>
        </w:tc>
        <w:tc>
          <w:tcPr>
            <w:tcW w:w="3330" w:type="dxa"/>
          </w:tcPr>
          <w:p w14:paraId="3740BC74" w14:textId="77777777" w:rsidR="00DB35A3" w:rsidRDefault="00DB35A3" w:rsidP="003D4A81">
            <w:pPr>
              <w:cnfStyle w:val="000000000000" w:firstRow="0" w:lastRow="0" w:firstColumn="0" w:lastColumn="0" w:oddVBand="0" w:evenVBand="0" w:oddHBand="0" w:evenHBand="0" w:firstRowFirstColumn="0" w:firstRowLastColumn="0" w:lastRowFirstColumn="0" w:lastRowLastColumn="0"/>
            </w:pPr>
            <w:r>
              <w:t>INT</w:t>
            </w:r>
          </w:p>
        </w:tc>
      </w:tr>
      <w:tr w:rsidR="00EE469D" w14:paraId="29112A1A"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035F5CB9" w14:textId="400ADF5A" w:rsidR="00EE469D" w:rsidRDefault="00EE469D" w:rsidP="003D4A81">
            <w:r>
              <w:t>USER_ID</w:t>
            </w:r>
          </w:p>
        </w:tc>
        <w:tc>
          <w:tcPr>
            <w:tcW w:w="3330" w:type="dxa"/>
          </w:tcPr>
          <w:p w14:paraId="7C74D4B5" w14:textId="2892E861" w:rsidR="00EE469D" w:rsidRDefault="00EE469D" w:rsidP="003D4A81">
            <w:pPr>
              <w:cnfStyle w:val="000000100000" w:firstRow="0" w:lastRow="0" w:firstColumn="0" w:lastColumn="0" w:oddVBand="0" w:evenVBand="0" w:oddHBand="1" w:evenHBand="0" w:firstRowFirstColumn="0" w:firstRowLastColumn="0" w:lastRowFirstColumn="0" w:lastRowLastColumn="0"/>
            </w:pPr>
            <w:r>
              <w:t>INT</w:t>
            </w:r>
          </w:p>
        </w:tc>
      </w:tr>
      <w:tr w:rsidR="00DB35A3" w14:paraId="2FFAA6BC" w14:textId="77777777" w:rsidTr="003D4A81">
        <w:tc>
          <w:tcPr>
            <w:cnfStyle w:val="001000000000" w:firstRow="0" w:lastRow="0" w:firstColumn="1" w:lastColumn="0" w:oddVBand="0" w:evenVBand="0" w:oddHBand="0" w:evenHBand="0" w:firstRowFirstColumn="0" w:firstRowLastColumn="0" w:lastRowFirstColumn="0" w:lastRowLastColumn="0"/>
            <w:tcW w:w="3528" w:type="dxa"/>
          </w:tcPr>
          <w:p w14:paraId="1CEA0298" w14:textId="7616B073" w:rsidR="00DB35A3" w:rsidRDefault="00DB35A3" w:rsidP="003D4A81">
            <w:r>
              <w:t>POST_DATE</w:t>
            </w:r>
          </w:p>
        </w:tc>
        <w:tc>
          <w:tcPr>
            <w:tcW w:w="3330" w:type="dxa"/>
          </w:tcPr>
          <w:p w14:paraId="58723225" w14:textId="77777777" w:rsidR="00DB35A3" w:rsidRDefault="00DB35A3" w:rsidP="003D4A81">
            <w:pPr>
              <w:cnfStyle w:val="000000000000" w:firstRow="0" w:lastRow="0" w:firstColumn="0" w:lastColumn="0" w:oddVBand="0" w:evenVBand="0" w:oddHBand="0" w:evenHBand="0" w:firstRowFirstColumn="0" w:firstRowLastColumn="0" w:lastRowFirstColumn="0" w:lastRowLastColumn="0"/>
            </w:pPr>
            <w:r>
              <w:t>TIMESTAMP</w:t>
            </w:r>
          </w:p>
        </w:tc>
      </w:tr>
      <w:tr w:rsidR="00DB35A3" w14:paraId="06A8577A"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3DDB4659" w14:textId="5F7C1580" w:rsidR="00DB35A3" w:rsidRDefault="00DB35A3" w:rsidP="003D4A81">
            <w:r>
              <w:t>POST_CONTENT</w:t>
            </w:r>
          </w:p>
        </w:tc>
        <w:tc>
          <w:tcPr>
            <w:tcW w:w="3330" w:type="dxa"/>
          </w:tcPr>
          <w:p w14:paraId="2026AC2F" w14:textId="77777777" w:rsidR="00DB35A3" w:rsidRDefault="00DB35A3" w:rsidP="003D4A81">
            <w:pPr>
              <w:cnfStyle w:val="000000100000" w:firstRow="0" w:lastRow="0" w:firstColumn="0" w:lastColumn="0" w:oddVBand="0" w:evenVBand="0" w:oddHBand="1" w:evenHBand="0" w:firstRowFirstColumn="0" w:firstRowLastColumn="0" w:lastRowFirstColumn="0" w:lastRowLastColumn="0"/>
            </w:pPr>
            <w:r>
              <w:t>VARCHAR(1000)</w:t>
            </w:r>
          </w:p>
        </w:tc>
      </w:tr>
    </w:tbl>
    <w:p w14:paraId="0176542B" w14:textId="77777777" w:rsidR="00DB35A3" w:rsidRDefault="00DB35A3" w:rsidP="000E5813"/>
    <w:tbl>
      <w:tblPr>
        <w:tblStyle w:val="LightList-Accent1"/>
        <w:tblW w:w="0" w:type="auto"/>
        <w:tblLook w:val="04A0" w:firstRow="1" w:lastRow="0" w:firstColumn="1" w:lastColumn="0" w:noHBand="0" w:noVBand="1"/>
      </w:tblPr>
      <w:tblGrid>
        <w:gridCol w:w="3528"/>
        <w:gridCol w:w="3330"/>
      </w:tblGrid>
      <w:tr w:rsidR="009D6919" w14:paraId="47EE033B" w14:textId="77777777" w:rsidTr="003D4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14:paraId="49C93B1F" w14:textId="3DACD2F1" w:rsidR="009D6919" w:rsidRDefault="009D6919" w:rsidP="009D6919">
            <w:r>
              <w:t>SD_BANS</w:t>
            </w:r>
          </w:p>
        </w:tc>
      </w:tr>
      <w:tr w:rsidR="009D6919" w14:paraId="39558B4A"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0FEC8A7" w14:textId="6585AC49" w:rsidR="009D6919" w:rsidRDefault="009D6919" w:rsidP="003D4A81">
            <w:r>
              <w:t>BAN_ID</w:t>
            </w:r>
          </w:p>
        </w:tc>
        <w:tc>
          <w:tcPr>
            <w:tcW w:w="3330" w:type="dxa"/>
          </w:tcPr>
          <w:p w14:paraId="19645675" w14:textId="77777777" w:rsidR="009D6919" w:rsidRDefault="009D6919" w:rsidP="003D4A81">
            <w:pPr>
              <w:cnfStyle w:val="000000100000" w:firstRow="0" w:lastRow="0" w:firstColumn="0" w:lastColumn="0" w:oddVBand="0" w:evenVBand="0" w:oddHBand="1" w:evenHBand="0" w:firstRowFirstColumn="0" w:firstRowLastColumn="0" w:lastRowFirstColumn="0" w:lastRowLastColumn="0"/>
            </w:pPr>
            <w:r>
              <w:t>INT - AUTO INCREMENT</w:t>
            </w:r>
          </w:p>
        </w:tc>
      </w:tr>
      <w:tr w:rsidR="009D6919" w14:paraId="03E21458" w14:textId="77777777" w:rsidTr="003D4A81">
        <w:tc>
          <w:tcPr>
            <w:cnfStyle w:val="001000000000" w:firstRow="0" w:lastRow="0" w:firstColumn="1" w:lastColumn="0" w:oddVBand="0" w:evenVBand="0" w:oddHBand="0" w:evenHBand="0" w:firstRowFirstColumn="0" w:firstRowLastColumn="0" w:lastRowFirstColumn="0" w:lastRowLastColumn="0"/>
            <w:tcW w:w="3528" w:type="dxa"/>
          </w:tcPr>
          <w:p w14:paraId="21CD65FC" w14:textId="7D8EF566" w:rsidR="009D6919" w:rsidRDefault="009D6919" w:rsidP="003D4A81">
            <w:r>
              <w:t>POST_ID</w:t>
            </w:r>
          </w:p>
        </w:tc>
        <w:tc>
          <w:tcPr>
            <w:tcW w:w="3330" w:type="dxa"/>
          </w:tcPr>
          <w:p w14:paraId="5FCE2EB1" w14:textId="77777777" w:rsidR="009D6919" w:rsidRDefault="009D6919" w:rsidP="003D4A81">
            <w:pPr>
              <w:cnfStyle w:val="000000000000" w:firstRow="0" w:lastRow="0" w:firstColumn="0" w:lastColumn="0" w:oddVBand="0" w:evenVBand="0" w:oddHBand="0" w:evenHBand="0" w:firstRowFirstColumn="0" w:firstRowLastColumn="0" w:lastRowFirstColumn="0" w:lastRowLastColumn="0"/>
            </w:pPr>
            <w:r>
              <w:t>INT</w:t>
            </w:r>
          </w:p>
        </w:tc>
      </w:tr>
      <w:tr w:rsidR="009D6919" w14:paraId="65D8E688"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BD286BE" w14:textId="13AFD079" w:rsidR="009D6919" w:rsidRDefault="002D29F4" w:rsidP="003D4A81">
            <w:r>
              <w:t>DISC_ID</w:t>
            </w:r>
          </w:p>
        </w:tc>
        <w:tc>
          <w:tcPr>
            <w:tcW w:w="3330" w:type="dxa"/>
          </w:tcPr>
          <w:p w14:paraId="4687E13E" w14:textId="6C71560B" w:rsidR="009D6919" w:rsidRDefault="002D29F4" w:rsidP="003D4A81">
            <w:pPr>
              <w:cnfStyle w:val="000000100000" w:firstRow="0" w:lastRow="0" w:firstColumn="0" w:lastColumn="0" w:oddVBand="0" w:evenVBand="0" w:oddHBand="1" w:evenHBand="0" w:firstRowFirstColumn="0" w:firstRowLastColumn="0" w:lastRowFirstColumn="0" w:lastRowLastColumn="0"/>
            </w:pPr>
            <w:r>
              <w:t>INT</w:t>
            </w:r>
          </w:p>
        </w:tc>
      </w:tr>
      <w:tr w:rsidR="009D6919" w14:paraId="117810BC" w14:textId="77777777" w:rsidTr="003D4A81">
        <w:tc>
          <w:tcPr>
            <w:cnfStyle w:val="001000000000" w:firstRow="0" w:lastRow="0" w:firstColumn="1" w:lastColumn="0" w:oddVBand="0" w:evenVBand="0" w:oddHBand="0" w:evenHBand="0" w:firstRowFirstColumn="0" w:firstRowLastColumn="0" w:lastRowFirstColumn="0" w:lastRowLastColumn="0"/>
            <w:tcW w:w="3528" w:type="dxa"/>
          </w:tcPr>
          <w:p w14:paraId="7A5C34BE" w14:textId="13BDE682" w:rsidR="009D6919" w:rsidRDefault="009D6919" w:rsidP="003D4A81">
            <w:r>
              <w:t>USER_ID</w:t>
            </w:r>
          </w:p>
        </w:tc>
        <w:tc>
          <w:tcPr>
            <w:tcW w:w="3330" w:type="dxa"/>
          </w:tcPr>
          <w:p w14:paraId="3E605A61" w14:textId="4DB0959D" w:rsidR="009D6919" w:rsidRDefault="009D6919" w:rsidP="003D4A81">
            <w:pPr>
              <w:cnfStyle w:val="000000000000" w:firstRow="0" w:lastRow="0" w:firstColumn="0" w:lastColumn="0" w:oddVBand="0" w:evenVBand="0" w:oddHBand="0" w:evenHBand="0" w:firstRowFirstColumn="0" w:firstRowLastColumn="0" w:lastRowFirstColumn="0" w:lastRowLastColumn="0"/>
            </w:pPr>
            <w:r>
              <w:t>INT</w:t>
            </w:r>
          </w:p>
        </w:tc>
      </w:tr>
      <w:tr w:rsidR="009D6919" w14:paraId="5FDAB025" w14:textId="77777777" w:rsidTr="003D4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207489D" w14:textId="1A1F95FB" w:rsidR="009D6919" w:rsidRDefault="009D6919" w:rsidP="003D4A81">
            <w:r>
              <w:t>REPORTED_USER_ID</w:t>
            </w:r>
          </w:p>
        </w:tc>
        <w:tc>
          <w:tcPr>
            <w:tcW w:w="3330" w:type="dxa"/>
          </w:tcPr>
          <w:p w14:paraId="7C799875" w14:textId="0D708C01" w:rsidR="009D6919" w:rsidRDefault="009D6919" w:rsidP="003D4A81">
            <w:pPr>
              <w:cnfStyle w:val="000000100000" w:firstRow="0" w:lastRow="0" w:firstColumn="0" w:lastColumn="0" w:oddVBand="0" w:evenVBand="0" w:oddHBand="1" w:evenHBand="0" w:firstRowFirstColumn="0" w:firstRowLastColumn="0" w:lastRowFirstColumn="0" w:lastRowLastColumn="0"/>
            </w:pPr>
            <w:r>
              <w:t>INT</w:t>
            </w:r>
          </w:p>
        </w:tc>
      </w:tr>
      <w:tr w:rsidR="009D6919" w14:paraId="2B684570" w14:textId="77777777" w:rsidTr="003D4A81">
        <w:tc>
          <w:tcPr>
            <w:cnfStyle w:val="001000000000" w:firstRow="0" w:lastRow="0" w:firstColumn="1" w:lastColumn="0" w:oddVBand="0" w:evenVBand="0" w:oddHBand="0" w:evenHBand="0" w:firstRowFirstColumn="0" w:firstRowLastColumn="0" w:lastRowFirstColumn="0" w:lastRowLastColumn="0"/>
            <w:tcW w:w="3528" w:type="dxa"/>
          </w:tcPr>
          <w:p w14:paraId="133337DB" w14:textId="69622AF4" w:rsidR="009D6919" w:rsidRDefault="009D6919" w:rsidP="009D6919">
            <w:r>
              <w:t>BAN_DATE</w:t>
            </w:r>
          </w:p>
        </w:tc>
        <w:tc>
          <w:tcPr>
            <w:tcW w:w="3330" w:type="dxa"/>
          </w:tcPr>
          <w:p w14:paraId="2EF295C4" w14:textId="77777777" w:rsidR="009D6919" w:rsidRDefault="009D6919" w:rsidP="003D4A81">
            <w:pPr>
              <w:cnfStyle w:val="000000000000" w:firstRow="0" w:lastRow="0" w:firstColumn="0" w:lastColumn="0" w:oddVBand="0" w:evenVBand="0" w:oddHBand="0" w:evenHBand="0" w:firstRowFirstColumn="0" w:firstRowLastColumn="0" w:lastRowFirstColumn="0" w:lastRowLastColumn="0"/>
            </w:pPr>
            <w:r>
              <w:t>TIMESTAMP</w:t>
            </w:r>
          </w:p>
        </w:tc>
      </w:tr>
    </w:tbl>
    <w:p w14:paraId="679B3EE8" w14:textId="77777777" w:rsidR="009D6919" w:rsidRDefault="009D6919" w:rsidP="000E5813"/>
    <w:p w14:paraId="7B9980FD" w14:textId="77777777" w:rsidR="001F6ADA" w:rsidRDefault="001F6ADA" w:rsidP="000E5813"/>
    <w:p w14:paraId="4AF66F35" w14:textId="77777777" w:rsidR="001F6ADA" w:rsidRDefault="001F6ADA" w:rsidP="000E5813"/>
    <w:p w14:paraId="04ED5873" w14:textId="77777777" w:rsidR="006E64F8" w:rsidRDefault="006E64F8" w:rsidP="000E5813"/>
    <w:p w14:paraId="2066EB4D" w14:textId="77777777" w:rsidR="006E64F8" w:rsidRDefault="006E64F8" w:rsidP="000E5813"/>
    <w:p w14:paraId="275DB34E" w14:textId="77777777" w:rsidR="006E64F8" w:rsidRDefault="006E64F8" w:rsidP="000E5813"/>
    <w:p w14:paraId="50B47201" w14:textId="77777777" w:rsidR="006E64F8" w:rsidRDefault="006E64F8" w:rsidP="000E5813"/>
    <w:p w14:paraId="358672D2" w14:textId="77777777" w:rsidR="006E64F8" w:rsidRDefault="006E64F8" w:rsidP="000E5813"/>
    <w:p w14:paraId="01EFAFB2" w14:textId="77777777" w:rsidR="006E64F8" w:rsidRDefault="006E64F8" w:rsidP="000E5813"/>
    <w:p w14:paraId="6333E520" w14:textId="77777777" w:rsidR="006E64F8" w:rsidRDefault="006E64F8" w:rsidP="000E5813"/>
    <w:p w14:paraId="58E9F5EF" w14:textId="77777777" w:rsidR="006E64F8" w:rsidRDefault="006E64F8" w:rsidP="000E5813"/>
    <w:p w14:paraId="228CC597" w14:textId="77777777" w:rsidR="006E64F8" w:rsidRDefault="006E64F8" w:rsidP="000E5813"/>
    <w:p w14:paraId="0D84FDB0" w14:textId="77777777" w:rsidR="006E64F8" w:rsidRDefault="006E64F8" w:rsidP="000E5813"/>
    <w:p w14:paraId="4204F585" w14:textId="77777777" w:rsidR="006E64F8" w:rsidRDefault="006E64F8" w:rsidP="000E5813"/>
    <w:p w14:paraId="534BCC14" w14:textId="77777777" w:rsidR="006E64F8" w:rsidRDefault="006E64F8" w:rsidP="000E5813"/>
    <w:p w14:paraId="1DE0F029" w14:textId="77777777" w:rsidR="006E64F8" w:rsidRDefault="006E64F8" w:rsidP="000E5813"/>
    <w:p w14:paraId="596A2704" w14:textId="77777777" w:rsidR="006E64F8" w:rsidRDefault="006E64F8" w:rsidP="000E5813"/>
    <w:p w14:paraId="5867A14A" w14:textId="77777777" w:rsidR="006E64F8" w:rsidRDefault="006E64F8" w:rsidP="000E5813"/>
    <w:p w14:paraId="39FB6BC2" w14:textId="77777777" w:rsidR="00D0543E" w:rsidRDefault="00D0543E" w:rsidP="00D0543E">
      <w:pPr>
        <w:pStyle w:val="Title"/>
      </w:pPr>
      <w:r>
        <w:lastRenderedPageBreak/>
        <w:t>Database ERD</w:t>
      </w:r>
    </w:p>
    <w:p w14:paraId="5EC65F77" w14:textId="1AA36FBF" w:rsidR="00D0543E" w:rsidRPr="00D0543E" w:rsidRDefault="00EE469D" w:rsidP="00D0543E">
      <w:r>
        <w:rPr>
          <w:noProof/>
        </w:rPr>
        <w:drawing>
          <wp:anchor distT="0" distB="0" distL="114300" distR="114300" simplePos="0" relativeHeight="251658240" behindDoc="0" locked="0" layoutInCell="1" allowOverlap="1" wp14:anchorId="6F492E80" wp14:editId="09175AAC">
            <wp:simplePos x="0" y="0"/>
            <wp:positionH relativeFrom="column">
              <wp:posOffset>-504825</wp:posOffset>
            </wp:positionH>
            <wp:positionV relativeFrom="paragraph">
              <wp:posOffset>5715</wp:posOffset>
            </wp:positionV>
            <wp:extent cx="7209790" cy="56737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7209790" cy="567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942ED" w14:textId="77777777" w:rsidR="00D0543E" w:rsidRPr="00D0543E" w:rsidRDefault="00D0543E" w:rsidP="00D0543E"/>
    <w:p w14:paraId="4499711D" w14:textId="77777777" w:rsidR="00D0543E" w:rsidRPr="00D0543E" w:rsidRDefault="00D0543E" w:rsidP="00D0543E"/>
    <w:p w14:paraId="4D95387B" w14:textId="77777777" w:rsidR="00D0543E" w:rsidRPr="00D0543E" w:rsidRDefault="00D0543E" w:rsidP="00D0543E"/>
    <w:p w14:paraId="70A4A371" w14:textId="77777777" w:rsidR="00D0543E" w:rsidRPr="00D0543E" w:rsidRDefault="00D0543E" w:rsidP="00D0543E"/>
    <w:p w14:paraId="771F214E" w14:textId="77777777" w:rsidR="00D0543E" w:rsidRPr="00D0543E" w:rsidRDefault="00D0543E" w:rsidP="00D0543E"/>
    <w:p w14:paraId="004DA5E6" w14:textId="77777777" w:rsidR="00D0543E" w:rsidRPr="00D0543E" w:rsidRDefault="00D0543E" w:rsidP="00D0543E"/>
    <w:p w14:paraId="3DE22612" w14:textId="77777777" w:rsidR="00D0543E" w:rsidRDefault="00D0543E" w:rsidP="00D0543E"/>
    <w:p w14:paraId="27DB5F40" w14:textId="77777777" w:rsidR="00292BDA" w:rsidRDefault="00292BDA" w:rsidP="00D0543E"/>
    <w:p w14:paraId="25E1F2E4" w14:textId="77777777" w:rsidR="00D0543E" w:rsidRDefault="00D0543E" w:rsidP="00D0543E"/>
    <w:p w14:paraId="682FEA18" w14:textId="77777777" w:rsidR="00D0543E" w:rsidRDefault="00D0543E" w:rsidP="00D0543E"/>
    <w:p w14:paraId="11348FAF" w14:textId="77777777" w:rsidR="00D0543E" w:rsidRDefault="00D0543E" w:rsidP="00D0543E"/>
    <w:p w14:paraId="2878F4CF" w14:textId="77777777" w:rsidR="00D0543E" w:rsidRDefault="00D0543E" w:rsidP="00D0543E"/>
    <w:p w14:paraId="43546092" w14:textId="77777777" w:rsidR="00D0543E" w:rsidRDefault="00D0543E" w:rsidP="00D0543E"/>
    <w:p w14:paraId="1709A3CC" w14:textId="77777777" w:rsidR="00D0543E" w:rsidRDefault="00D0543E" w:rsidP="00D0543E"/>
    <w:p w14:paraId="67DD8C05" w14:textId="77777777" w:rsidR="00D0543E" w:rsidRDefault="00D0543E" w:rsidP="00D0543E"/>
    <w:p w14:paraId="39517D86" w14:textId="77777777" w:rsidR="00D0543E" w:rsidRDefault="00D0543E" w:rsidP="00D0543E"/>
    <w:p w14:paraId="06495221" w14:textId="77777777" w:rsidR="00D0543E" w:rsidRDefault="00D0543E" w:rsidP="00D0543E"/>
    <w:p w14:paraId="45E0644D" w14:textId="77777777" w:rsidR="001A5B80" w:rsidRDefault="001A5B80" w:rsidP="001A5B80"/>
    <w:p w14:paraId="4C74AD2C" w14:textId="77777777" w:rsidR="001A5B80" w:rsidRDefault="001A5B80" w:rsidP="001A5B80"/>
    <w:p w14:paraId="33244A9A" w14:textId="77777777" w:rsidR="001A5B80" w:rsidRDefault="001A5B80" w:rsidP="001A5B80"/>
    <w:p w14:paraId="0B02C064" w14:textId="77777777" w:rsidR="006E64F8" w:rsidRDefault="006E64F8" w:rsidP="001A5B80"/>
    <w:p w14:paraId="039B732E" w14:textId="77777777" w:rsidR="006E64F8" w:rsidRDefault="006E64F8" w:rsidP="001A5B80">
      <w:bookmarkStart w:id="1" w:name="_GoBack"/>
      <w:bookmarkEnd w:id="1"/>
    </w:p>
    <w:p w14:paraId="124EB2B7" w14:textId="77777777" w:rsidR="000E5813" w:rsidRDefault="000E5813" w:rsidP="001A5B80"/>
    <w:p w14:paraId="702AD5DE" w14:textId="77777777" w:rsidR="000E5813" w:rsidRPr="001A5B80" w:rsidRDefault="000E5813" w:rsidP="001A5B80"/>
    <w:p w14:paraId="365B991D" w14:textId="77777777" w:rsidR="00CA6AC6" w:rsidRPr="00640DBD" w:rsidRDefault="00CA6AC6" w:rsidP="00640DBD">
      <w:pPr>
        <w:pStyle w:val="Title"/>
      </w:pPr>
      <w:r>
        <w:lastRenderedPageBreak/>
        <w:t>Testing Plan</w:t>
      </w:r>
    </w:p>
    <w:p w14:paraId="730DC3ED" w14:textId="77777777" w:rsidR="00CA6AC6" w:rsidRPr="001A5B80" w:rsidRDefault="00CA6AC6" w:rsidP="00CA6AC6">
      <w:pPr>
        <w:rPr>
          <w:i/>
          <w:color w:val="365F91" w:themeColor="accent1" w:themeShade="BF"/>
          <w:sz w:val="24"/>
          <w:szCs w:val="24"/>
          <w:u w:val="single"/>
        </w:rPr>
      </w:pPr>
      <w:r w:rsidRPr="001A5B80">
        <w:rPr>
          <w:i/>
          <w:color w:val="365F91" w:themeColor="accent1" w:themeShade="BF"/>
          <w:sz w:val="24"/>
          <w:szCs w:val="24"/>
          <w:u w:val="single"/>
        </w:rPr>
        <w:t>Test to Pass</w:t>
      </w:r>
    </w:p>
    <w:p w14:paraId="7222457E" w14:textId="77777777" w:rsidR="00CA6AC6" w:rsidRPr="001A5B80" w:rsidRDefault="00CA6AC6" w:rsidP="002F77F0">
      <w:pPr>
        <w:pStyle w:val="ListParagraph"/>
        <w:numPr>
          <w:ilvl w:val="0"/>
          <w:numId w:val="6"/>
        </w:numPr>
        <w:spacing w:line="240" w:lineRule="auto"/>
        <w:rPr>
          <w:color w:val="365F91" w:themeColor="accent1" w:themeShade="BF"/>
        </w:rPr>
      </w:pPr>
      <w:r w:rsidRPr="001A5B80">
        <w:rPr>
          <w:color w:val="365F91" w:themeColor="accent1" w:themeShade="BF"/>
        </w:rPr>
        <w:t>Login</w:t>
      </w:r>
    </w:p>
    <w:p w14:paraId="27D0F048" w14:textId="77777777" w:rsidR="00922131"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Proper login credentials</w:t>
      </w:r>
    </w:p>
    <w:p w14:paraId="159EB73A" w14:textId="77777777" w:rsidR="00922131"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Login redirect</w:t>
      </w:r>
    </w:p>
    <w:p w14:paraId="04E7E0F9" w14:textId="77777777" w:rsidR="00640DBD"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Logout</w:t>
      </w:r>
      <w:r w:rsidR="00E97D2B" w:rsidRPr="001A5B80">
        <w:rPr>
          <w:color w:val="365F91" w:themeColor="accent1" w:themeShade="BF"/>
        </w:rPr>
        <w:t xml:space="preserve"> redirect</w:t>
      </w:r>
    </w:p>
    <w:p w14:paraId="4EAE6D13" w14:textId="77777777" w:rsidR="00922131" w:rsidRPr="001A5B80" w:rsidRDefault="00922131" w:rsidP="002F77F0">
      <w:pPr>
        <w:pStyle w:val="ListParagraph"/>
        <w:numPr>
          <w:ilvl w:val="0"/>
          <w:numId w:val="6"/>
        </w:numPr>
        <w:spacing w:line="240" w:lineRule="auto"/>
        <w:rPr>
          <w:color w:val="365F91" w:themeColor="accent1" w:themeShade="BF"/>
        </w:rPr>
      </w:pPr>
      <w:r w:rsidRPr="001A5B80">
        <w:rPr>
          <w:color w:val="365F91" w:themeColor="accent1" w:themeShade="BF"/>
        </w:rPr>
        <w:t>Registration</w:t>
      </w:r>
    </w:p>
    <w:p w14:paraId="149B49B9" w14:textId="77777777" w:rsidR="00922131" w:rsidRPr="001A5B80" w:rsidRDefault="00922131" w:rsidP="002F77F0">
      <w:pPr>
        <w:pStyle w:val="ListParagraph"/>
        <w:numPr>
          <w:ilvl w:val="1"/>
          <w:numId w:val="6"/>
        </w:numPr>
        <w:spacing w:line="240" w:lineRule="auto"/>
        <w:rPr>
          <w:color w:val="365F91" w:themeColor="accent1" w:themeShade="BF"/>
        </w:rPr>
      </w:pPr>
      <w:r w:rsidRPr="001A5B80">
        <w:rPr>
          <w:color w:val="365F91" w:themeColor="accent1" w:themeShade="BF"/>
        </w:rPr>
        <w:t>Proper data entry</w:t>
      </w:r>
    </w:p>
    <w:p w14:paraId="2467ED30" w14:textId="77777777" w:rsidR="00640DBD" w:rsidRPr="001A5B80" w:rsidRDefault="00922131" w:rsidP="00E47200">
      <w:pPr>
        <w:pStyle w:val="ListParagraph"/>
        <w:numPr>
          <w:ilvl w:val="1"/>
          <w:numId w:val="6"/>
        </w:numPr>
        <w:spacing w:line="240" w:lineRule="auto"/>
        <w:rPr>
          <w:color w:val="365F91" w:themeColor="accent1" w:themeShade="BF"/>
        </w:rPr>
      </w:pPr>
      <w:r w:rsidRPr="001A5B80">
        <w:rPr>
          <w:color w:val="365F91" w:themeColor="accent1" w:themeShade="BF"/>
        </w:rPr>
        <w:t>Registration Redirect</w:t>
      </w:r>
    </w:p>
    <w:p w14:paraId="42032001" w14:textId="77777777"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Homepage</w:t>
      </w:r>
    </w:p>
    <w:p w14:paraId="0CEFB0D7" w14:textId="77777777"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Carousel redirect</w:t>
      </w:r>
    </w:p>
    <w:p w14:paraId="625FDFDA" w14:textId="77777777"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How to Play</w:t>
      </w:r>
    </w:p>
    <w:p w14:paraId="131B8D6F" w14:textId="77777777"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Embedded videos playing</w:t>
      </w:r>
    </w:p>
    <w:p w14:paraId="230D89A2" w14:textId="77777777"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Members page</w:t>
      </w:r>
    </w:p>
    <w:p w14:paraId="5965C911" w14:textId="77777777"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 xml:space="preserve">Proper </w:t>
      </w:r>
      <w:r w:rsidR="002F77F0" w:rsidRPr="001A5B80">
        <w:rPr>
          <w:color w:val="365F91" w:themeColor="accent1" w:themeShade="BF"/>
        </w:rPr>
        <w:t>data entry</w:t>
      </w:r>
    </w:p>
    <w:p w14:paraId="30DF7A60" w14:textId="751940AC" w:rsidR="00640DBD" w:rsidRPr="001A5B80" w:rsidRDefault="005F5A06" w:rsidP="00E47200">
      <w:pPr>
        <w:pStyle w:val="ListParagraph"/>
        <w:numPr>
          <w:ilvl w:val="0"/>
          <w:numId w:val="6"/>
        </w:numPr>
        <w:spacing w:line="240" w:lineRule="auto"/>
        <w:rPr>
          <w:color w:val="365F91" w:themeColor="accent1" w:themeShade="BF"/>
        </w:rPr>
      </w:pPr>
      <w:r>
        <w:rPr>
          <w:color w:val="365F91" w:themeColor="accent1" w:themeShade="BF"/>
        </w:rPr>
        <w:t>Requests</w:t>
      </w:r>
    </w:p>
    <w:p w14:paraId="08668F9E" w14:textId="1E9E4C76" w:rsidR="00E47200" w:rsidRDefault="00E47200" w:rsidP="00E47200">
      <w:pPr>
        <w:pStyle w:val="ListParagraph"/>
        <w:numPr>
          <w:ilvl w:val="1"/>
          <w:numId w:val="6"/>
        </w:numPr>
        <w:spacing w:line="240" w:lineRule="auto"/>
        <w:rPr>
          <w:color w:val="365F91" w:themeColor="accent1" w:themeShade="BF"/>
        </w:rPr>
      </w:pPr>
      <w:r w:rsidRPr="001A5B80">
        <w:rPr>
          <w:color w:val="365F91" w:themeColor="accent1" w:themeShade="BF"/>
        </w:rPr>
        <w:t xml:space="preserve">Amount </w:t>
      </w:r>
      <w:r w:rsidR="005F5A06">
        <w:rPr>
          <w:color w:val="365F91" w:themeColor="accent1" w:themeShade="BF"/>
        </w:rPr>
        <w:t>request</w:t>
      </w:r>
      <w:r w:rsidRPr="001A5B80">
        <w:rPr>
          <w:color w:val="365F91" w:themeColor="accent1" w:themeShade="BF"/>
        </w:rPr>
        <w:t xml:space="preserve"> added to user credit</w:t>
      </w:r>
    </w:p>
    <w:p w14:paraId="39E819FE" w14:textId="55702FAE" w:rsidR="005F5A06" w:rsidRPr="001A5B80" w:rsidRDefault="005F5A06" w:rsidP="00E47200">
      <w:pPr>
        <w:pStyle w:val="ListParagraph"/>
        <w:numPr>
          <w:ilvl w:val="1"/>
          <w:numId w:val="6"/>
        </w:numPr>
        <w:spacing w:line="240" w:lineRule="auto"/>
        <w:rPr>
          <w:color w:val="365F91" w:themeColor="accent1" w:themeShade="BF"/>
        </w:rPr>
      </w:pPr>
      <w:r>
        <w:rPr>
          <w:color w:val="365F91" w:themeColor="accent1" w:themeShade="BF"/>
        </w:rPr>
        <w:t>Request approval by admin</w:t>
      </w:r>
    </w:p>
    <w:p w14:paraId="61A05299" w14:textId="77777777" w:rsidR="002F77F0" w:rsidRPr="001A5B80" w:rsidRDefault="002F77F0" w:rsidP="002F77F0">
      <w:pPr>
        <w:pStyle w:val="ListParagraph"/>
        <w:numPr>
          <w:ilvl w:val="0"/>
          <w:numId w:val="6"/>
        </w:numPr>
        <w:spacing w:line="240" w:lineRule="auto"/>
        <w:rPr>
          <w:color w:val="365F91" w:themeColor="accent1" w:themeShade="BF"/>
        </w:rPr>
      </w:pPr>
      <w:r w:rsidRPr="001A5B80">
        <w:rPr>
          <w:color w:val="365F91" w:themeColor="accent1" w:themeShade="BF"/>
        </w:rPr>
        <w:t>Game page</w:t>
      </w:r>
    </w:p>
    <w:p w14:paraId="5E8DAC3E" w14:textId="77777777"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Correct game logic/winning condition</w:t>
      </w:r>
    </w:p>
    <w:p w14:paraId="7C15BF9B" w14:textId="77777777" w:rsidR="00640DBD" w:rsidRDefault="002F77F0" w:rsidP="00E47200">
      <w:pPr>
        <w:pStyle w:val="ListParagraph"/>
        <w:numPr>
          <w:ilvl w:val="1"/>
          <w:numId w:val="6"/>
        </w:numPr>
        <w:spacing w:line="240" w:lineRule="auto"/>
        <w:rPr>
          <w:color w:val="365F91" w:themeColor="accent1" w:themeShade="BF"/>
        </w:rPr>
      </w:pPr>
      <w:r w:rsidRPr="001A5B80">
        <w:rPr>
          <w:color w:val="365F91" w:themeColor="accent1" w:themeShade="BF"/>
        </w:rPr>
        <w:t>Proper bet amount</w:t>
      </w:r>
    </w:p>
    <w:p w14:paraId="69648B87" w14:textId="77777777" w:rsidR="00956E5C" w:rsidRPr="001A5B80" w:rsidRDefault="00956E5C" w:rsidP="00E47200">
      <w:pPr>
        <w:pStyle w:val="ListParagraph"/>
        <w:numPr>
          <w:ilvl w:val="1"/>
          <w:numId w:val="6"/>
        </w:numPr>
        <w:spacing w:line="240" w:lineRule="auto"/>
        <w:rPr>
          <w:color w:val="365F91" w:themeColor="accent1" w:themeShade="BF"/>
        </w:rPr>
      </w:pPr>
      <w:r>
        <w:rPr>
          <w:color w:val="365F91" w:themeColor="accent1" w:themeShade="BF"/>
        </w:rPr>
        <w:t>Winnings updating correctly</w:t>
      </w:r>
    </w:p>
    <w:p w14:paraId="51499B60" w14:textId="77777777" w:rsidR="002F77F0" w:rsidRPr="001A5B80" w:rsidRDefault="002F77F0" w:rsidP="002F77F0">
      <w:pPr>
        <w:pStyle w:val="ListParagraph"/>
        <w:numPr>
          <w:ilvl w:val="0"/>
          <w:numId w:val="6"/>
        </w:numPr>
        <w:spacing w:line="240" w:lineRule="auto"/>
        <w:rPr>
          <w:color w:val="365F91" w:themeColor="accent1" w:themeShade="BF"/>
        </w:rPr>
      </w:pPr>
      <w:r w:rsidRPr="001A5B80">
        <w:rPr>
          <w:color w:val="365F91" w:themeColor="accent1" w:themeShade="BF"/>
        </w:rPr>
        <w:t>Admin</w:t>
      </w:r>
    </w:p>
    <w:p w14:paraId="0FDA89D8" w14:textId="77777777"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User search showing results unless no user registered</w:t>
      </w:r>
    </w:p>
    <w:p w14:paraId="4DE6E063" w14:textId="77777777"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User edit proper data entry</w:t>
      </w:r>
    </w:p>
    <w:p w14:paraId="2D3B034B" w14:textId="77777777" w:rsidR="00640DBD" w:rsidRPr="001A5B80" w:rsidRDefault="00640DBD" w:rsidP="002F77F0">
      <w:pPr>
        <w:pStyle w:val="ListParagraph"/>
        <w:numPr>
          <w:ilvl w:val="1"/>
          <w:numId w:val="6"/>
        </w:numPr>
        <w:spacing w:line="240" w:lineRule="auto"/>
        <w:rPr>
          <w:color w:val="365F91" w:themeColor="accent1" w:themeShade="BF"/>
        </w:rPr>
      </w:pPr>
      <w:r w:rsidRPr="001A5B80">
        <w:rPr>
          <w:color w:val="365F91" w:themeColor="accent1" w:themeShade="BF"/>
        </w:rPr>
        <w:t>User status change</w:t>
      </w:r>
    </w:p>
    <w:p w14:paraId="4BFA191B" w14:textId="69D620EB" w:rsidR="00640DBD" w:rsidRPr="001A5B80" w:rsidRDefault="005F5A06" w:rsidP="00E47200">
      <w:pPr>
        <w:pStyle w:val="ListParagraph"/>
        <w:numPr>
          <w:ilvl w:val="1"/>
          <w:numId w:val="6"/>
        </w:numPr>
        <w:spacing w:line="240" w:lineRule="auto"/>
        <w:rPr>
          <w:color w:val="365F91" w:themeColor="accent1" w:themeShade="BF"/>
        </w:rPr>
      </w:pPr>
      <w:r>
        <w:rPr>
          <w:color w:val="365F91" w:themeColor="accent1" w:themeShade="BF"/>
        </w:rPr>
        <w:t>Ad management</w:t>
      </w:r>
      <w:r w:rsidR="00DD212C">
        <w:rPr>
          <w:color w:val="365F91" w:themeColor="accent1" w:themeShade="BF"/>
        </w:rPr>
        <w:t>, create, edit</w:t>
      </w:r>
    </w:p>
    <w:p w14:paraId="54A1F7E0" w14:textId="6BEC4CBB" w:rsidR="002F77F0" w:rsidRPr="001A5B80" w:rsidRDefault="00DD212C" w:rsidP="002F77F0">
      <w:pPr>
        <w:pStyle w:val="ListParagraph"/>
        <w:numPr>
          <w:ilvl w:val="0"/>
          <w:numId w:val="6"/>
        </w:numPr>
        <w:spacing w:line="240" w:lineRule="auto"/>
        <w:rPr>
          <w:color w:val="365F91" w:themeColor="accent1" w:themeShade="BF"/>
        </w:rPr>
      </w:pPr>
      <w:r>
        <w:rPr>
          <w:color w:val="365F91" w:themeColor="accent1" w:themeShade="BF"/>
        </w:rPr>
        <w:t>Discussions</w:t>
      </w:r>
    </w:p>
    <w:p w14:paraId="2EBB9942" w14:textId="6AD3CA72" w:rsidR="00640DBD" w:rsidRPr="00DD212C" w:rsidRDefault="00DD212C" w:rsidP="00640DBD">
      <w:pPr>
        <w:pStyle w:val="ListParagraph"/>
        <w:numPr>
          <w:ilvl w:val="1"/>
          <w:numId w:val="6"/>
        </w:numPr>
        <w:spacing w:line="240" w:lineRule="auto"/>
        <w:rPr>
          <w:color w:val="365F91" w:themeColor="accent1" w:themeShade="BF"/>
        </w:rPr>
      </w:pPr>
      <w:r>
        <w:rPr>
          <w:color w:val="365F91" w:themeColor="accent1" w:themeShade="BF"/>
        </w:rPr>
        <w:t>Create, report</w:t>
      </w:r>
    </w:p>
    <w:p w14:paraId="6DF33956" w14:textId="77777777" w:rsidR="00640DBD" w:rsidRPr="001A5B80" w:rsidRDefault="00640DBD" w:rsidP="00640DBD">
      <w:pPr>
        <w:pStyle w:val="ListParagraph"/>
        <w:numPr>
          <w:ilvl w:val="0"/>
          <w:numId w:val="6"/>
        </w:numPr>
        <w:spacing w:line="240" w:lineRule="auto"/>
        <w:rPr>
          <w:color w:val="365F91" w:themeColor="accent1" w:themeShade="BF"/>
        </w:rPr>
      </w:pPr>
      <w:r w:rsidRPr="001A5B80">
        <w:rPr>
          <w:color w:val="365F91" w:themeColor="accent1" w:themeShade="BF"/>
        </w:rPr>
        <w:t>Password Recovery</w:t>
      </w:r>
    </w:p>
    <w:p w14:paraId="26EB9992" w14:textId="77777777" w:rsidR="00640DBD" w:rsidRPr="001A5B80" w:rsidRDefault="00640DBD" w:rsidP="00640DBD">
      <w:pPr>
        <w:pStyle w:val="ListParagraph"/>
        <w:numPr>
          <w:ilvl w:val="1"/>
          <w:numId w:val="6"/>
        </w:numPr>
        <w:spacing w:line="240" w:lineRule="auto"/>
        <w:rPr>
          <w:color w:val="365F91" w:themeColor="accent1" w:themeShade="BF"/>
        </w:rPr>
      </w:pPr>
      <w:r w:rsidRPr="001A5B80">
        <w:rPr>
          <w:color w:val="365F91" w:themeColor="accent1" w:themeShade="BF"/>
        </w:rPr>
        <w:t>Proper data entry</w:t>
      </w:r>
    </w:p>
    <w:p w14:paraId="376F3D4C" w14:textId="77777777" w:rsidR="00640DBD" w:rsidRPr="001A5B80" w:rsidRDefault="00640DBD" w:rsidP="00640DBD">
      <w:pPr>
        <w:pStyle w:val="ListParagraph"/>
        <w:numPr>
          <w:ilvl w:val="1"/>
          <w:numId w:val="6"/>
        </w:numPr>
        <w:spacing w:line="240" w:lineRule="auto"/>
        <w:rPr>
          <w:color w:val="365F91" w:themeColor="accent1" w:themeShade="BF"/>
        </w:rPr>
      </w:pPr>
      <w:r w:rsidRPr="001A5B80">
        <w:rPr>
          <w:color w:val="365F91" w:themeColor="accent1" w:themeShade="BF"/>
        </w:rPr>
        <w:t>Questions auto populate</w:t>
      </w:r>
    </w:p>
    <w:p w14:paraId="418F5C7C" w14:textId="77777777" w:rsidR="00640DBD" w:rsidRPr="001A5B80" w:rsidRDefault="00640DBD" w:rsidP="00640DBD">
      <w:pPr>
        <w:spacing w:line="240" w:lineRule="auto"/>
        <w:rPr>
          <w:i/>
          <w:color w:val="365F91" w:themeColor="accent1" w:themeShade="BF"/>
          <w:sz w:val="24"/>
          <w:szCs w:val="24"/>
          <w:u w:val="single"/>
        </w:rPr>
      </w:pPr>
      <w:r w:rsidRPr="001A5B80">
        <w:rPr>
          <w:i/>
          <w:color w:val="365F91" w:themeColor="accent1" w:themeShade="BF"/>
          <w:sz w:val="24"/>
          <w:szCs w:val="24"/>
          <w:u w:val="single"/>
        </w:rPr>
        <w:t>Test to Fail</w:t>
      </w:r>
    </w:p>
    <w:p w14:paraId="33DBCCA7" w14:textId="77777777" w:rsidR="00640DBD" w:rsidRPr="001A5B80" w:rsidRDefault="00640DBD" w:rsidP="00640DBD">
      <w:pPr>
        <w:pStyle w:val="ListParagraph"/>
        <w:numPr>
          <w:ilvl w:val="0"/>
          <w:numId w:val="7"/>
        </w:numPr>
        <w:spacing w:line="240" w:lineRule="auto"/>
        <w:rPr>
          <w:color w:val="365F91" w:themeColor="accent1" w:themeShade="BF"/>
        </w:rPr>
      </w:pPr>
      <w:r w:rsidRPr="001A5B80">
        <w:rPr>
          <w:color w:val="365F91" w:themeColor="accent1" w:themeShade="BF"/>
        </w:rPr>
        <w:t>Improper data entry on all forms that have validation</w:t>
      </w:r>
    </w:p>
    <w:p w14:paraId="1246E0B6" w14:textId="77777777" w:rsidR="00E47200" w:rsidRPr="001A5B80" w:rsidRDefault="00E47200" w:rsidP="00640DBD">
      <w:pPr>
        <w:pStyle w:val="ListParagraph"/>
        <w:numPr>
          <w:ilvl w:val="0"/>
          <w:numId w:val="7"/>
        </w:numPr>
        <w:spacing w:line="240" w:lineRule="auto"/>
        <w:rPr>
          <w:color w:val="365F91" w:themeColor="accent1" w:themeShade="BF"/>
        </w:rPr>
      </w:pPr>
      <w:r w:rsidRPr="001A5B80">
        <w:rPr>
          <w:color w:val="365F91" w:themeColor="accent1" w:themeShade="BF"/>
        </w:rPr>
        <w:t>Creating existing user/using existing e-mail to register</w:t>
      </w:r>
    </w:p>
    <w:p w14:paraId="442768E1" w14:textId="77777777" w:rsidR="00E47200" w:rsidRPr="001A5B80" w:rsidRDefault="00E47200" w:rsidP="00640DBD">
      <w:pPr>
        <w:pStyle w:val="ListParagraph"/>
        <w:numPr>
          <w:ilvl w:val="0"/>
          <w:numId w:val="7"/>
        </w:numPr>
        <w:spacing w:line="240" w:lineRule="auto"/>
        <w:rPr>
          <w:color w:val="365F91" w:themeColor="accent1" w:themeShade="BF"/>
        </w:rPr>
      </w:pPr>
      <w:r w:rsidRPr="001A5B80">
        <w:rPr>
          <w:color w:val="365F91" w:themeColor="accent1" w:themeShade="BF"/>
        </w:rPr>
        <w:t>Improper page navigation based on restriction level</w:t>
      </w:r>
    </w:p>
    <w:p w14:paraId="36EF5382" w14:textId="77777777" w:rsidR="00E47200" w:rsidRPr="001A5B80" w:rsidRDefault="00E47200" w:rsidP="00E47200">
      <w:pPr>
        <w:spacing w:line="240" w:lineRule="auto"/>
        <w:rPr>
          <w:color w:val="365F91" w:themeColor="accent1" w:themeShade="BF"/>
        </w:rPr>
      </w:pPr>
    </w:p>
    <w:p w14:paraId="16637EEA" w14:textId="77777777" w:rsidR="00A63FAE" w:rsidRPr="001A5B80" w:rsidRDefault="00A63FAE" w:rsidP="006619A1">
      <w:pPr>
        <w:spacing w:line="360" w:lineRule="auto"/>
        <w:rPr>
          <w:color w:val="365F91" w:themeColor="accent1" w:themeShade="BF"/>
        </w:rPr>
      </w:pPr>
      <w:r w:rsidRPr="001A5B80">
        <w:rPr>
          <w:color w:val="365F91" w:themeColor="accent1" w:themeShade="BF"/>
        </w:rPr>
        <w:t>As the developer, I will be testing this project with irregular data</w:t>
      </w:r>
      <w:r w:rsidR="00E47200" w:rsidRPr="001A5B80">
        <w:rPr>
          <w:color w:val="365F91" w:themeColor="accent1" w:themeShade="BF"/>
        </w:rPr>
        <w:t xml:space="preserve"> t</w:t>
      </w:r>
      <w:r w:rsidRPr="001A5B80">
        <w:rPr>
          <w:color w:val="365F91" w:themeColor="accent1" w:themeShade="BF"/>
        </w:rPr>
        <w:t>rying to find as many security loop-holes as possible.</w:t>
      </w:r>
      <w:r w:rsidR="00E47200" w:rsidRPr="001A5B80">
        <w:rPr>
          <w:color w:val="365F91" w:themeColor="accent1" w:themeShade="BF"/>
        </w:rPr>
        <w:t xml:space="preserve"> I will be using Selenium to help with the testing.</w:t>
      </w:r>
      <w:r w:rsidRPr="001A5B80">
        <w:rPr>
          <w:color w:val="365F91" w:themeColor="accent1" w:themeShade="BF"/>
        </w:rPr>
        <w:t xml:space="preserve"> Black-box testing method will be done by beta testers.</w:t>
      </w:r>
      <w:r w:rsidR="00E47200" w:rsidRPr="001A5B80">
        <w:rPr>
          <w:color w:val="365F91" w:themeColor="accent1" w:themeShade="BF"/>
        </w:rPr>
        <w:t xml:space="preserve"> All testing will be done on Internet Explorer, Mozilla </w:t>
      </w:r>
      <w:proofErr w:type="spellStart"/>
      <w:r w:rsidR="00E47200" w:rsidRPr="001A5B80">
        <w:rPr>
          <w:color w:val="365F91" w:themeColor="accent1" w:themeShade="BF"/>
        </w:rPr>
        <w:t>FireFox</w:t>
      </w:r>
      <w:proofErr w:type="spellEnd"/>
      <w:r w:rsidR="00E47200" w:rsidRPr="001A5B80">
        <w:rPr>
          <w:color w:val="365F91" w:themeColor="accent1" w:themeShade="BF"/>
        </w:rPr>
        <w:t>, Google Chrome and Safari.</w:t>
      </w:r>
      <w:r w:rsidR="00542A4C">
        <w:rPr>
          <w:color w:val="365F91" w:themeColor="accent1" w:themeShade="BF"/>
        </w:rPr>
        <w:t xml:space="preserve"> I will host a Google doc for all the testers to </w:t>
      </w:r>
      <w:r w:rsidR="00BE0A10">
        <w:rPr>
          <w:color w:val="365F91" w:themeColor="accent1" w:themeShade="BF"/>
        </w:rPr>
        <w:t>record bugs in.</w:t>
      </w:r>
    </w:p>
    <w:p w14:paraId="0208A4F0" w14:textId="77777777" w:rsidR="000E5813" w:rsidRDefault="000E5813" w:rsidP="000E5813"/>
    <w:p w14:paraId="20AC3B12" w14:textId="77777777" w:rsidR="000E5813" w:rsidRDefault="000E5813" w:rsidP="000E5813"/>
    <w:p w14:paraId="0A62D7A5" w14:textId="77777777" w:rsidR="000E5813" w:rsidRDefault="000E5813" w:rsidP="000E5813"/>
    <w:p w14:paraId="0CF77E9B" w14:textId="77777777" w:rsidR="004A7010" w:rsidRDefault="004A7010" w:rsidP="00E47200">
      <w:pPr>
        <w:pStyle w:val="Title"/>
      </w:pPr>
      <w:r>
        <w:t>Challenges</w:t>
      </w:r>
    </w:p>
    <w:p w14:paraId="0DC0B37D" w14:textId="5AAD1A15" w:rsidR="004A7010" w:rsidRPr="001A5B80" w:rsidRDefault="004A7010" w:rsidP="006619A1">
      <w:pPr>
        <w:spacing w:line="360" w:lineRule="auto"/>
        <w:ind w:firstLine="720"/>
        <w:rPr>
          <w:color w:val="365F91" w:themeColor="accent1" w:themeShade="BF"/>
          <w:sz w:val="24"/>
          <w:szCs w:val="24"/>
        </w:rPr>
      </w:pPr>
      <w:r w:rsidRPr="001A5B80">
        <w:rPr>
          <w:color w:val="365F91" w:themeColor="accent1" w:themeShade="BF"/>
          <w:sz w:val="24"/>
          <w:szCs w:val="24"/>
        </w:rPr>
        <w:t>The biggest challenge of this project is the game portion of it. I need to account for all possible outcomes</w:t>
      </w:r>
      <w:r w:rsidR="001A5B80" w:rsidRPr="001A5B80">
        <w:rPr>
          <w:color w:val="365F91" w:themeColor="accent1" w:themeShade="BF"/>
          <w:sz w:val="24"/>
          <w:szCs w:val="24"/>
        </w:rPr>
        <w:t xml:space="preserve"> according to the rules of the game. The next biggest challenge will be the database portion. I need to make sure all the data types are appropriate for the scope of this project. I am not as familiar with back-end technologies as I am with front-end. I need to put extra effort into this portion to make sure the procedures and queries are correct along with data encryption.</w:t>
      </w:r>
      <w:r w:rsidR="005B6505">
        <w:rPr>
          <w:color w:val="365F91" w:themeColor="accent1" w:themeShade="BF"/>
          <w:sz w:val="24"/>
          <w:szCs w:val="24"/>
        </w:rPr>
        <w:t xml:space="preserve"> The last</w:t>
      </w:r>
      <w:r w:rsidR="009E6B93">
        <w:rPr>
          <w:color w:val="365F91" w:themeColor="accent1" w:themeShade="BF"/>
          <w:sz w:val="24"/>
          <w:szCs w:val="24"/>
        </w:rPr>
        <w:t xml:space="preserve"> thing I’m concerned with is the validation part of this project. I will be working with regular expressions with form validation and algorithms for different types of </w:t>
      </w:r>
      <w:r w:rsidR="006F7208">
        <w:rPr>
          <w:color w:val="365F91" w:themeColor="accent1" w:themeShade="BF"/>
          <w:sz w:val="24"/>
          <w:szCs w:val="24"/>
        </w:rPr>
        <w:t>data needed</w:t>
      </w:r>
      <w:r w:rsidR="009E6B93">
        <w:rPr>
          <w:color w:val="365F91" w:themeColor="accent1" w:themeShade="BF"/>
          <w:sz w:val="24"/>
          <w:szCs w:val="24"/>
        </w:rPr>
        <w:t xml:space="preserve"> to validate.</w:t>
      </w:r>
    </w:p>
    <w:p w14:paraId="34B27836" w14:textId="77777777" w:rsidR="004A7010" w:rsidRDefault="004A7010" w:rsidP="00E47200">
      <w:pPr>
        <w:pStyle w:val="Title"/>
      </w:pPr>
    </w:p>
    <w:p w14:paraId="3DBA7321" w14:textId="77777777" w:rsidR="00E47200" w:rsidRDefault="00E47200" w:rsidP="00E47200">
      <w:pPr>
        <w:pStyle w:val="Title"/>
      </w:pPr>
      <w:r>
        <w:t>Resources</w:t>
      </w:r>
    </w:p>
    <w:p w14:paraId="34DF85B7" w14:textId="77777777" w:rsidR="00E47200" w:rsidRDefault="00E7381C" w:rsidP="00E47200">
      <w:hyperlink r:id="rId40" w:history="1">
        <w:r w:rsidR="00E47200" w:rsidRPr="00F04D35">
          <w:rPr>
            <w:rStyle w:val="Hyperlink"/>
          </w:rPr>
          <w:t>https://msdn.microsoft.com/en-ca</w:t>
        </w:r>
      </w:hyperlink>
    </w:p>
    <w:p w14:paraId="7E199751" w14:textId="77777777" w:rsidR="00E47200" w:rsidRDefault="00E7381C" w:rsidP="00E47200">
      <w:hyperlink r:id="rId41" w:history="1">
        <w:r w:rsidR="00E47200" w:rsidRPr="00F04D35">
          <w:rPr>
            <w:rStyle w:val="Hyperlink"/>
          </w:rPr>
          <w:t>http://en.wikipedia.org/wiki/Blackjack</w:t>
        </w:r>
      </w:hyperlink>
    </w:p>
    <w:p w14:paraId="36CEF676" w14:textId="77777777" w:rsidR="00E47200" w:rsidRDefault="00E7381C" w:rsidP="00E47200">
      <w:hyperlink r:id="rId42" w:history="1">
        <w:r w:rsidR="00E47200" w:rsidRPr="00F04D35">
          <w:rPr>
            <w:rStyle w:val="Hyperlink"/>
          </w:rPr>
          <w:t>http://getbootstrap.com/</w:t>
        </w:r>
      </w:hyperlink>
    </w:p>
    <w:p w14:paraId="3CD1E668" w14:textId="77777777" w:rsidR="00E47200" w:rsidRDefault="00E7381C" w:rsidP="00E47200">
      <w:hyperlink r:id="rId43" w:history="1">
        <w:r w:rsidR="00E47200" w:rsidRPr="00F04D35">
          <w:rPr>
            <w:rStyle w:val="Hyperlink"/>
          </w:rPr>
          <w:t>https://jquery.com/</w:t>
        </w:r>
      </w:hyperlink>
    </w:p>
    <w:p w14:paraId="5B80FFF1" w14:textId="77777777" w:rsidR="00E47200" w:rsidRDefault="00E7381C" w:rsidP="00E47200">
      <w:hyperlink r:id="rId44" w:history="1">
        <w:r w:rsidR="00E47200" w:rsidRPr="00F04D35">
          <w:rPr>
            <w:rStyle w:val="Hyperlink"/>
          </w:rPr>
          <w:t>https://msdn.microsoft.com/en-us/library/bb545450.aspx</w:t>
        </w:r>
      </w:hyperlink>
    </w:p>
    <w:p w14:paraId="7EE7AA6C" w14:textId="77777777" w:rsidR="00EF5B75" w:rsidRDefault="00E7381C" w:rsidP="00E47200">
      <w:hyperlink r:id="rId45" w:history="1">
        <w:r w:rsidR="00EF5B75" w:rsidRPr="00F04D35">
          <w:rPr>
            <w:rStyle w:val="Hyperlink"/>
          </w:rPr>
          <w:t>http://www.browserstack.com/</w:t>
        </w:r>
      </w:hyperlink>
    </w:p>
    <w:p w14:paraId="1881E454" w14:textId="77777777" w:rsidR="00E47200" w:rsidRDefault="00E7381C" w:rsidP="00E47200">
      <w:hyperlink r:id="rId46" w:history="1">
        <w:r w:rsidR="00EF5B75" w:rsidRPr="00F04D35">
          <w:rPr>
            <w:rStyle w:val="Hyperlink"/>
          </w:rPr>
          <w:t>https://www.google.ca/</w:t>
        </w:r>
      </w:hyperlink>
    </w:p>
    <w:p w14:paraId="4A211DFE" w14:textId="77777777" w:rsidR="00EF5B75" w:rsidRDefault="00EF5B75" w:rsidP="00E47200"/>
    <w:p w14:paraId="73886AF1" w14:textId="77777777" w:rsidR="002A0889" w:rsidRDefault="002A0889" w:rsidP="00E47200"/>
    <w:p w14:paraId="537B9F4D" w14:textId="77777777" w:rsidR="002A0889" w:rsidRDefault="002A0889" w:rsidP="00E47200"/>
    <w:p w14:paraId="489B41A3" w14:textId="77777777" w:rsidR="002A0889" w:rsidRDefault="002A0889" w:rsidP="00E47200"/>
    <w:p w14:paraId="0731DCF1" w14:textId="77777777" w:rsidR="002A0889" w:rsidRDefault="002A0889" w:rsidP="00E47200"/>
    <w:p w14:paraId="1EF5AB0C" w14:textId="77777777" w:rsidR="002A0889" w:rsidRDefault="002A0889" w:rsidP="00E47200"/>
    <w:p w14:paraId="51AFA641" w14:textId="77777777" w:rsidR="002A0889" w:rsidRDefault="002A0889" w:rsidP="00E47200"/>
    <w:p w14:paraId="5A89DC9C" w14:textId="77777777" w:rsidR="002A0889" w:rsidRDefault="002A0889" w:rsidP="002A0889">
      <w:pPr>
        <w:pStyle w:val="Title"/>
      </w:pPr>
      <w:r>
        <w:t>Project Planning</w:t>
      </w:r>
    </w:p>
    <w:p w14:paraId="75E13412" w14:textId="77777777" w:rsidR="002A0889" w:rsidRDefault="002A0889" w:rsidP="002A0889"/>
    <w:tbl>
      <w:tblPr>
        <w:tblStyle w:val="LightShading-Accent1"/>
        <w:tblW w:w="9666" w:type="dxa"/>
        <w:tblLook w:val="0480" w:firstRow="0" w:lastRow="0" w:firstColumn="1" w:lastColumn="0" w:noHBand="0" w:noVBand="1"/>
      </w:tblPr>
      <w:tblGrid>
        <w:gridCol w:w="2268"/>
        <w:gridCol w:w="270"/>
        <w:gridCol w:w="7128"/>
      </w:tblGrid>
      <w:tr w:rsidR="003A5906" w14:paraId="78B62F6C"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5B9789DA" w14:textId="77777777" w:rsidR="00C77ED6" w:rsidRDefault="003A5906" w:rsidP="00C77ED6">
            <w:pPr>
              <w:jc w:val="center"/>
            </w:pPr>
            <w:r>
              <w:t>Week 1</w:t>
            </w:r>
          </w:p>
          <w:p w14:paraId="5F905F03" w14:textId="77777777" w:rsidR="00D67EDE" w:rsidRDefault="00D67EDE" w:rsidP="00D57862">
            <w:pPr>
              <w:jc w:val="center"/>
            </w:pPr>
            <w:r>
              <w:t xml:space="preserve">Sept </w:t>
            </w:r>
            <w:r w:rsidR="00C77ED6">
              <w:t>8</w:t>
            </w:r>
            <w:r w:rsidR="00C77ED6" w:rsidRPr="00C77ED6">
              <w:rPr>
                <w:vertAlign w:val="superscript"/>
              </w:rPr>
              <w:t>th</w:t>
            </w:r>
            <w:r w:rsidR="00C77ED6">
              <w:t xml:space="preserve"> - Sept 13</w:t>
            </w:r>
            <w:r w:rsidR="00C77ED6" w:rsidRPr="00C77ED6">
              <w:rPr>
                <w:vertAlign w:val="superscript"/>
              </w:rPr>
              <w:t>th</w:t>
            </w:r>
          </w:p>
        </w:tc>
        <w:tc>
          <w:tcPr>
            <w:tcW w:w="270" w:type="dxa"/>
            <w:tcBorders>
              <w:right w:val="single" w:sz="8" w:space="0" w:color="4F81BD" w:themeColor="accent1"/>
            </w:tcBorders>
          </w:tcPr>
          <w:p w14:paraId="4099E8BB" w14:textId="77777777"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p w14:paraId="6B822453" w14:textId="77777777"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p w14:paraId="7AB86E8C" w14:textId="77777777"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tc>
        <w:tc>
          <w:tcPr>
            <w:tcW w:w="7128" w:type="dxa"/>
            <w:tcBorders>
              <w:right w:val="single" w:sz="8" w:space="0" w:color="4F81BD" w:themeColor="accent1"/>
            </w:tcBorders>
          </w:tcPr>
          <w:p w14:paraId="1075EE5E" w14:textId="77777777"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14:paraId="17464938" w14:textId="77777777" w:rsidR="003A5906" w:rsidRPr="00D57862" w:rsidRDefault="003A5906" w:rsidP="00D5786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D57862">
              <w:t>Create project foundation on Visual Studio</w:t>
            </w:r>
          </w:p>
          <w:p w14:paraId="7E739E3D" w14:textId="77777777" w:rsidR="00D13611" w:rsidRPr="00D13611" w:rsidRDefault="003A5906" w:rsidP="00D1361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D57862">
              <w:t>Create SQL Database with all tables</w:t>
            </w:r>
          </w:p>
          <w:p w14:paraId="348A9381" w14:textId="77777777" w:rsidR="003A5906" w:rsidRPr="00D13611" w:rsidRDefault="003A5906" w:rsidP="00D57862">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b/>
              </w:rPr>
            </w:pPr>
            <w:r w:rsidRPr="00D57862">
              <w:t>Create starter files for all webpages</w:t>
            </w:r>
          </w:p>
          <w:p w14:paraId="434993C1" w14:textId="77777777" w:rsidR="00D13611" w:rsidRPr="00D57862" w:rsidRDefault="00D13611" w:rsidP="00D13611">
            <w:pPr>
              <w:pStyle w:val="ListParagraph"/>
              <w:cnfStyle w:val="000000100000" w:firstRow="0" w:lastRow="0" w:firstColumn="0" w:lastColumn="0" w:oddVBand="0" w:evenVBand="0" w:oddHBand="1" w:evenHBand="0" w:firstRowFirstColumn="0" w:firstRowLastColumn="0" w:lastRowFirstColumn="0" w:lastRowLastColumn="0"/>
              <w:rPr>
                <w:b/>
              </w:rPr>
            </w:pPr>
          </w:p>
        </w:tc>
      </w:tr>
      <w:tr w:rsidR="003A5906" w14:paraId="714027F3"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00463A0D" w14:textId="77777777" w:rsidR="003A5906" w:rsidRDefault="003A5906" w:rsidP="00D57862">
            <w:pPr>
              <w:jc w:val="center"/>
            </w:pPr>
            <w:r>
              <w:t>Week 2</w:t>
            </w:r>
          </w:p>
          <w:p w14:paraId="212DA2EC" w14:textId="77777777" w:rsidR="00C77ED6" w:rsidRDefault="00C77ED6" w:rsidP="00D57862">
            <w:pPr>
              <w:jc w:val="center"/>
            </w:pPr>
            <w:r>
              <w:t>Sept 14</w:t>
            </w:r>
            <w:r w:rsidRPr="00C77ED6">
              <w:rPr>
                <w:vertAlign w:val="superscript"/>
              </w:rPr>
              <w:t>th</w:t>
            </w:r>
            <w:r>
              <w:t xml:space="preserve"> – Sept 20</w:t>
            </w:r>
            <w:r w:rsidRPr="00C77ED6">
              <w:rPr>
                <w:vertAlign w:val="superscript"/>
              </w:rPr>
              <w:t>th</w:t>
            </w:r>
            <w:r>
              <w:t xml:space="preserve"> </w:t>
            </w:r>
          </w:p>
        </w:tc>
        <w:tc>
          <w:tcPr>
            <w:tcW w:w="270" w:type="dxa"/>
            <w:tcBorders>
              <w:right w:val="single" w:sz="8" w:space="0" w:color="4F81BD" w:themeColor="accent1"/>
            </w:tcBorders>
          </w:tcPr>
          <w:p w14:paraId="6ECFF2ED"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3AA7695B" w14:textId="77777777"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14:paraId="43819A41" w14:textId="77777777" w:rsidR="003A5906" w:rsidRPr="00D57862" w:rsidRDefault="00D57862" w:rsidP="00D57862">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D57862">
              <w:t>Establish database connection</w:t>
            </w:r>
          </w:p>
          <w:p w14:paraId="5E07936B" w14:textId="77777777" w:rsidR="00D57862" w:rsidRDefault="00D57862" w:rsidP="002A088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D57862">
              <w:t>Start creating all the layout of every page</w:t>
            </w:r>
          </w:p>
          <w:p w14:paraId="63AF479C" w14:textId="77777777"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Login Page</w:t>
            </w:r>
          </w:p>
          <w:p w14:paraId="565B2069" w14:textId="77777777"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Home Page</w:t>
            </w:r>
          </w:p>
          <w:p w14:paraId="00F735D6" w14:textId="77777777"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Special Offers Page</w:t>
            </w:r>
          </w:p>
          <w:p w14:paraId="26D9167B" w14:textId="77777777" w:rsidR="00D13611" w:rsidRPr="00D57862"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14:paraId="5C66E2E8"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4549949E" w14:textId="77777777" w:rsidR="003A5906" w:rsidRDefault="003A5906" w:rsidP="00D57862">
            <w:pPr>
              <w:jc w:val="center"/>
            </w:pPr>
            <w:r>
              <w:t>Week 3</w:t>
            </w:r>
          </w:p>
          <w:p w14:paraId="32D752E2" w14:textId="77777777" w:rsidR="00C77ED6" w:rsidRDefault="00C77ED6" w:rsidP="00D57862">
            <w:pPr>
              <w:jc w:val="center"/>
            </w:pPr>
            <w:r>
              <w:t>Sept 21</w:t>
            </w:r>
            <w:r w:rsidRPr="00C77ED6">
              <w:rPr>
                <w:vertAlign w:val="superscript"/>
              </w:rPr>
              <w:t>st</w:t>
            </w:r>
            <w:r>
              <w:t xml:space="preserve"> – Sept 27</w:t>
            </w:r>
            <w:r w:rsidRPr="00C77ED6">
              <w:rPr>
                <w:vertAlign w:val="superscript"/>
              </w:rPr>
              <w:t>th</w:t>
            </w:r>
            <w:r>
              <w:t xml:space="preserve"> </w:t>
            </w:r>
          </w:p>
        </w:tc>
        <w:tc>
          <w:tcPr>
            <w:tcW w:w="270" w:type="dxa"/>
            <w:tcBorders>
              <w:right w:val="single" w:sz="8" w:space="0" w:color="4F81BD" w:themeColor="accent1"/>
            </w:tcBorders>
          </w:tcPr>
          <w:p w14:paraId="099367A5"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76FBD99D" w14:textId="77777777"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14:paraId="36D8507A" w14:textId="77777777" w:rsidR="00837F3A" w:rsidRDefault="00D57862" w:rsidP="00837F3A">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D57862">
              <w:t>Continue website layout</w:t>
            </w:r>
          </w:p>
          <w:p w14:paraId="2394164A" w14:textId="77777777" w:rsidR="00837F3A" w:rsidRDefault="00837F3A"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How to Play Page</w:t>
            </w:r>
          </w:p>
          <w:p w14:paraId="0327D0AE" w14:textId="77777777" w:rsidR="00837F3A" w:rsidRDefault="00837F3A"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Members Page</w:t>
            </w:r>
          </w:p>
          <w:p w14:paraId="297D54BE" w14:textId="7BF01CBE" w:rsidR="00837F3A" w:rsidRDefault="009F250D"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Request</w:t>
            </w:r>
            <w:r w:rsidR="00837F3A">
              <w:t xml:space="preserve"> Page</w:t>
            </w:r>
          </w:p>
          <w:p w14:paraId="4828B2F9" w14:textId="77777777" w:rsidR="00D13611" w:rsidRPr="00837F3A" w:rsidRDefault="00D13611" w:rsidP="00D13611">
            <w:pPr>
              <w:pStyle w:val="ListParagraph"/>
              <w:ind w:left="1440"/>
              <w:cnfStyle w:val="000000100000" w:firstRow="0" w:lastRow="0" w:firstColumn="0" w:lastColumn="0" w:oddVBand="0" w:evenVBand="0" w:oddHBand="1" w:evenHBand="0" w:firstRowFirstColumn="0" w:firstRowLastColumn="0" w:lastRowFirstColumn="0" w:lastRowLastColumn="0"/>
            </w:pPr>
          </w:p>
        </w:tc>
      </w:tr>
      <w:tr w:rsidR="003A5906" w14:paraId="23F0F877"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721BC00F" w14:textId="77777777" w:rsidR="003A5906" w:rsidRDefault="003A5906" w:rsidP="00D57862">
            <w:pPr>
              <w:jc w:val="center"/>
            </w:pPr>
            <w:r>
              <w:t>Week 4</w:t>
            </w:r>
          </w:p>
          <w:p w14:paraId="2DA4013A" w14:textId="77777777" w:rsidR="00C77ED6" w:rsidRDefault="00C77ED6" w:rsidP="00D57862">
            <w:pPr>
              <w:jc w:val="center"/>
            </w:pPr>
            <w:r>
              <w:t>Sept 28</w:t>
            </w:r>
            <w:r w:rsidRPr="00C77ED6">
              <w:rPr>
                <w:vertAlign w:val="superscript"/>
              </w:rPr>
              <w:t>th</w:t>
            </w:r>
            <w:r>
              <w:t xml:space="preserve"> – Oct 4</w:t>
            </w:r>
            <w:r w:rsidRPr="00C77ED6">
              <w:rPr>
                <w:vertAlign w:val="superscript"/>
              </w:rPr>
              <w:t>th</w:t>
            </w:r>
            <w:r>
              <w:t xml:space="preserve"> </w:t>
            </w:r>
          </w:p>
        </w:tc>
        <w:tc>
          <w:tcPr>
            <w:tcW w:w="270" w:type="dxa"/>
            <w:tcBorders>
              <w:right w:val="single" w:sz="8" w:space="0" w:color="4F81BD" w:themeColor="accent1"/>
            </w:tcBorders>
          </w:tcPr>
          <w:p w14:paraId="07CFD8A1"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4BB641B3" w14:textId="77777777"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14:paraId="2A03461F" w14:textId="77777777" w:rsidR="003A5906" w:rsidRDefault="00D57862" w:rsidP="00D57862">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D57862">
              <w:t>Continue website layout</w:t>
            </w:r>
          </w:p>
          <w:p w14:paraId="5AA5E1C9" w14:textId="77777777" w:rsidR="00837F3A"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Game Page</w:t>
            </w:r>
          </w:p>
          <w:p w14:paraId="28D3C3A6" w14:textId="77777777" w:rsidR="00837F3A"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Admin Page</w:t>
            </w:r>
          </w:p>
          <w:p w14:paraId="5F0572CC" w14:textId="7D8F4593" w:rsidR="008632CC" w:rsidRDefault="009F250D"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Discussion</w:t>
            </w:r>
            <w:r w:rsidR="008632CC">
              <w:t xml:space="preserve"> Page</w:t>
            </w:r>
          </w:p>
          <w:p w14:paraId="6F11DE7D" w14:textId="77777777" w:rsidR="00837F3A" w:rsidRPr="00D57862"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Password Recovery Page</w:t>
            </w:r>
          </w:p>
          <w:p w14:paraId="1B914E35" w14:textId="77777777" w:rsidR="00D57862" w:rsidRDefault="00D57862" w:rsidP="00D57862">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D57862">
              <w:t xml:space="preserve">Start </w:t>
            </w:r>
            <w:r>
              <w:t>development</w:t>
            </w:r>
            <w:r w:rsidRPr="00D57862">
              <w:t xml:space="preserve"> </w:t>
            </w:r>
            <w:r>
              <w:t>on</w:t>
            </w:r>
            <w:r w:rsidRPr="00D57862">
              <w:t xml:space="preserve"> Blackjack game</w:t>
            </w:r>
          </w:p>
          <w:p w14:paraId="30721734" w14:textId="77777777" w:rsidR="00D13611" w:rsidRPr="00D57862"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tc>
      </w:tr>
      <w:tr w:rsidR="003A5906" w14:paraId="2660EA9B"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6E78A726" w14:textId="77777777" w:rsidR="003A5906" w:rsidRDefault="003A5906" w:rsidP="00D57862">
            <w:pPr>
              <w:jc w:val="center"/>
            </w:pPr>
            <w:r>
              <w:t>Week 5</w:t>
            </w:r>
          </w:p>
          <w:p w14:paraId="25B1464E" w14:textId="77777777" w:rsidR="00C77ED6" w:rsidRDefault="00C77ED6" w:rsidP="00D57862">
            <w:pPr>
              <w:jc w:val="center"/>
            </w:pPr>
            <w:r>
              <w:t>Oct 5</w:t>
            </w:r>
            <w:r w:rsidRPr="00C77ED6">
              <w:rPr>
                <w:vertAlign w:val="superscript"/>
              </w:rPr>
              <w:t>th</w:t>
            </w:r>
            <w:r>
              <w:t xml:space="preserve"> – Oct 11</w:t>
            </w:r>
            <w:r w:rsidRPr="00C77ED6">
              <w:rPr>
                <w:vertAlign w:val="superscript"/>
              </w:rPr>
              <w:t>th</w:t>
            </w:r>
          </w:p>
        </w:tc>
        <w:tc>
          <w:tcPr>
            <w:tcW w:w="270" w:type="dxa"/>
            <w:tcBorders>
              <w:right w:val="single" w:sz="8" w:space="0" w:color="4F81BD" w:themeColor="accent1"/>
            </w:tcBorders>
          </w:tcPr>
          <w:p w14:paraId="1CE2EE96"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48E7B893" w14:textId="77777777"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14:paraId="7CA0AF33" w14:textId="77777777" w:rsidR="00DA4D07" w:rsidRDefault="00DA4D07" w:rsidP="00DA4D0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14:paraId="3B6E2287" w14:textId="77777777" w:rsidR="003A5906" w:rsidRPr="00DA4D07" w:rsidRDefault="00DA4D07" w:rsidP="00DA4D0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DA4D07">
              <w:t xml:space="preserve">Start development </w:t>
            </w:r>
            <w:r>
              <w:t xml:space="preserve">on </w:t>
            </w:r>
            <w:r w:rsidRPr="00DA4D07">
              <w:t>functionality</w:t>
            </w:r>
          </w:p>
          <w:p w14:paraId="0B2F5735" w14:textId="77777777" w:rsidR="00DA4D07" w:rsidRP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 xml:space="preserve">Login Page with SQL </w:t>
            </w:r>
            <w:r>
              <w:t>procedures</w:t>
            </w:r>
          </w:p>
          <w:p w14:paraId="32314EA4" w14:textId="77777777" w:rsidR="00DA4D07" w:rsidRP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Home Page</w:t>
            </w:r>
          </w:p>
          <w:p w14:paraId="28A2C0DF" w14:textId="77777777" w:rsid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How to Play Page</w:t>
            </w:r>
          </w:p>
          <w:p w14:paraId="06CDF5F2" w14:textId="77777777" w:rsidR="00D13611" w:rsidRPr="00DA4D07" w:rsidRDefault="00D13611" w:rsidP="00D13611">
            <w:pPr>
              <w:pStyle w:val="ListParagraph"/>
              <w:ind w:left="1440"/>
              <w:cnfStyle w:val="000000100000" w:firstRow="0" w:lastRow="0" w:firstColumn="0" w:lastColumn="0" w:oddVBand="0" w:evenVBand="0" w:oddHBand="1" w:evenHBand="0" w:firstRowFirstColumn="0" w:firstRowLastColumn="0" w:lastRowFirstColumn="0" w:lastRowLastColumn="0"/>
            </w:pPr>
          </w:p>
        </w:tc>
      </w:tr>
      <w:tr w:rsidR="003A5906" w14:paraId="1858A981"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6F14FDCB" w14:textId="77777777" w:rsidR="003A5906" w:rsidRDefault="003A5906" w:rsidP="00D57862">
            <w:pPr>
              <w:jc w:val="center"/>
            </w:pPr>
            <w:r>
              <w:t>Week 6</w:t>
            </w:r>
          </w:p>
          <w:p w14:paraId="13594B83" w14:textId="77777777" w:rsidR="00C77ED6" w:rsidRDefault="00C77ED6" w:rsidP="00D57862">
            <w:pPr>
              <w:jc w:val="center"/>
            </w:pPr>
            <w:r>
              <w:t>Oct 12</w:t>
            </w:r>
            <w:r w:rsidRPr="00C77ED6">
              <w:rPr>
                <w:vertAlign w:val="superscript"/>
              </w:rPr>
              <w:t>th</w:t>
            </w:r>
            <w:r>
              <w:t xml:space="preserve"> – Oct 18</w:t>
            </w:r>
            <w:r w:rsidRPr="00C77ED6">
              <w:rPr>
                <w:vertAlign w:val="superscript"/>
              </w:rPr>
              <w:t>th</w:t>
            </w:r>
          </w:p>
        </w:tc>
        <w:tc>
          <w:tcPr>
            <w:tcW w:w="270" w:type="dxa"/>
            <w:tcBorders>
              <w:right w:val="single" w:sz="8" w:space="0" w:color="4F81BD" w:themeColor="accent1"/>
            </w:tcBorders>
          </w:tcPr>
          <w:p w14:paraId="63B29051"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54576850" w14:textId="77777777"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14:paraId="3849ACB0" w14:textId="77777777" w:rsidR="00DA4D07" w:rsidRPr="00DA4D07" w:rsidRDefault="00DA4D07" w:rsidP="002A0889">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Continue development on Blackjack game</w:t>
            </w:r>
          </w:p>
          <w:p w14:paraId="7D72BDCA" w14:textId="77777777" w:rsidR="003A5906" w:rsidRPr="00DA4D07" w:rsidRDefault="00DA4D07" w:rsidP="00DA4D0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A4D07">
              <w:t>Continue development on functionality</w:t>
            </w:r>
            <w:r w:rsidR="008632CC">
              <w:t xml:space="preserve"> </w:t>
            </w:r>
          </w:p>
          <w:p w14:paraId="35E7F721" w14:textId="77777777" w:rsidR="00DA4D07" w:rsidRDefault="00DA4D07" w:rsidP="00DA4D07">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rsidRPr="00DA4D07">
              <w:t>Members Page</w:t>
            </w:r>
            <w:r>
              <w:t xml:space="preserve"> </w:t>
            </w:r>
          </w:p>
          <w:p w14:paraId="6F5BA60D" w14:textId="56B2C63F" w:rsidR="00DA4D07" w:rsidRDefault="009F250D" w:rsidP="008632CC">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t>Request</w:t>
            </w:r>
            <w:r w:rsidR="00DA4D07" w:rsidRPr="00DA4D07">
              <w:t xml:space="preserve"> Page</w:t>
            </w:r>
            <w:r w:rsidR="00DA4D07">
              <w:t xml:space="preserve"> </w:t>
            </w:r>
            <w:r w:rsidR="008632CC">
              <w:t xml:space="preserve">with </w:t>
            </w:r>
            <w:r w:rsidR="008632CC" w:rsidRPr="00DA4D07">
              <w:t xml:space="preserve">SQL </w:t>
            </w:r>
            <w:r w:rsidR="008632CC">
              <w:t>procedures</w:t>
            </w:r>
          </w:p>
          <w:p w14:paraId="29FE358A" w14:textId="77777777" w:rsidR="00D13611" w:rsidRPr="00DA4D07"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14:paraId="349B3DEF"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1C6B8073" w14:textId="77777777" w:rsidR="003A5906" w:rsidRDefault="003A5906" w:rsidP="00D57862">
            <w:pPr>
              <w:jc w:val="center"/>
            </w:pPr>
            <w:r>
              <w:t>Week 7</w:t>
            </w:r>
          </w:p>
          <w:p w14:paraId="632B734C" w14:textId="77777777" w:rsidR="00C77ED6" w:rsidRDefault="00C77ED6" w:rsidP="00D57862">
            <w:pPr>
              <w:jc w:val="center"/>
            </w:pPr>
            <w:r>
              <w:t>Oct 19</w:t>
            </w:r>
            <w:r w:rsidRPr="00C77ED6">
              <w:rPr>
                <w:vertAlign w:val="superscript"/>
              </w:rPr>
              <w:t>th</w:t>
            </w:r>
            <w:r>
              <w:t xml:space="preserve"> – Oct 25</w:t>
            </w:r>
            <w:r w:rsidRPr="00C77ED6">
              <w:rPr>
                <w:vertAlign w:val="superscript"/>
              </w:rPr>
              <w:t>th</w:t>
            </w:r>
          </w:p>
        </w:tc>
        <w:tc>
          <w:tcPr>
            <w:tcW w:w="270" w:type="dxa"/>
            <w:tcBorders>
              <w:right w:val="single" w:sz="8" w:space="0" w:color="4F81BD" w:themeColor="accent1"/>
            </w:tcBorders>
          </w:tcPr>
          <w:p w14:paraId="14F31B4E"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4D6B3A01" w14:textId="77777777" w:rsidR="00090A60" w:rsidRPr="00DA4D07" w:rsidRDefault="00090A60" w:rsidP="00090A6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14:paraId="259D1AD2" w14:textId="77777777" w:rsidR="008632CC" w:rsidRPr="00DA4D07" w:rsidRDefault="008632CC" w:rsidP="008632CC">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DA4D07">
              <w:t>Continue development on functionality</w:t>
            </w:r>
          </w:p>
          <w:p w14:paraId="7705CD20" w14:textId="74EEC412" w:rsidR="008632CC" w:rsidRPr="009F250D" w:rsidRDefault="008632CC" w:rsidP="009F250D">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 xml:space="preserve">Admin Page </w:t>
            </w:r>
            <w:r w:rsidR="00090A60">
              <w:t xml:space="preserve">searches </w:t>
            </w:r>
            <w:r>
              <w:t xml:space="preserve">with </w:t>
            </w:r>
            <w:r w:rsidRPr="00DA4D07">
              <w:t xml:space="preserve">SQL </w:t>
            </w:r>
            <w:r>
              <w:t>procedures</w:t>
            </w:r>
          </w:p>
        </w:tc>
      </w:tr>
      <w:tr w:rsidR="003A5906" w14:paraId="29250547"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42A3D6A9" w14:textId="77777777" w:rsidR="003A5906" w:rsidRDefault="003A5906" w:rsidP="00D57862">
            <w:pPr>
              <w:jc w:val="center"/>
            </w:pPr>
            <w:r>
              <w:lastRenderedPageBreak/>
              <w:t>Week 8</w:t>
            </w:r>
          </w:p>
          <w:p w14:paraId="226EED42" w14:textId="77777777" w:rsidR="00C77ED6" w:rsidRDefault="00C77ED6" w:rsidP="00D57862">
            <w:pPr>
              <w:jc w:val="center"/>
            </w:pPr>
            <w:r>
              <w:t>Oct 26</w:t>
            </w:r>
            <w:r w:rsidRPr="00C77ED6">
              <w:rPr>
                <w:vertAlign w:val="superscript"/>
              </w:rPr>
              <w:t>th</w:t>
            </w:r>
            <w:r>
              <w:t xml:space="preserve"> – Nov 1</w:t>
            </w:r>
            <w:r w:rsidRPr="00C77ED6">
              <w:rPr>
                <w:vertAlign w:val="superscript"/>
              </w:rPr>
              <w:t>st</w:t>
            </w:r>
            <w:r>
              <w:t xml:space="preserve"> </w:t>
            </w:r>
          </w:p>
        </w:tc>
        <w:tc>
          <w:tcPr>
            <w:tcW w:w="270" w:type="dxa"/>
            <w:tcBorders>
              <w:right w:val="single" w:sz="8" w:space="0" w:color="4F81BD" w:themeColor="accent1"/>
            </w:tcBorders>
          </w:tcPr>
          <w:p w14:paraId="1490CAFB"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11C7B609" w14:textId="77777777" w:rsidR="009C2497" w:rsidRDefault="009C2497" w:rsidP="009C249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Continue development on Blackjack game</w:t>
            </w:r>
          </w:p>
          <w:p w14:paraId="359F293F" w14:textId="77777777" w:rsidR="009C2497" w:rsidRPr="00DA4D07" w:rsidRDefault="009C2497" w:rsidP="009C249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A4D07">
              <w:t>Continue development on functionality</w:t>
            </w:r>
          </w:p>
          <w:p w14:paraId="35FE35A5" w14:textId="77777777" w:rsidR="003A5906" w:rsidRDefault="009C2497" w:rsidP="00D13611">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t xml:space="preserve">Password Recovery Page searches with </w:t>
            </w:r>
            <w:r w:rsidRPr="00DA4D07">
              <w:t xml:space="preserve">SQL </w:t>
            </w:r>
            <w:r>
              <w:t>procedures</w:t>
            </w:r>
          </w:p>
          <w:p w14:paraId="06E4D9C8" w14:textId="728F874C" w:rsidR="009F250D" w:rsidRDefault="009F250D" w:rsidP="00D13611">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t>Discussion page</w:t>
            </w:r>
          </w:p>
          <w:p w14:paraId="745CDA06" w14:textId="77777777" w:rsidR="00D13611"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14:paraId="1CC14DA7"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0C483A41" w14:textId="77777777" w:rsidR="003A5906" w:rsidRDefault="003A5906" w:rsidP="00D57862">
            <w:pPr>
              <w:jc w:val="center"/>
            </w:pPr>
            <w:r>
              <w:t>Week 9</w:t>
            </w:r>
          </w:p>
          <w:p w14:paraId="49EF91B3" w14:textId="77777777" w:rsidR="00C77ED6" w:rsidRDefault="00C77ED6" w:rsidP="00D57862">
            <w:pPr>
              <w:jc w:val="center"/>
            </w:pPr>
            <w:r>
              <w:t>Nov 2</w:t>
            </w:r>
            <w:r w:rsidRPr="00C77ED6">
              <w:rPr>
                <w:vertAlign w:val="superscript"/>
              </w:rPr>
              <w:t>nd</w:t>
            </w:r>
            <w:r>
              <w:t xml:space="preserve"> – Nov 8</w:t>
            </w:r>
            <w:r w:rsidRPr="00C77ED6">
              <w:rPr>
                <w:vertAlign w:val="superscript"/>
              </w:rPr>
              <w:t>th</w:t>
            </w:r>
            <w:r>
              <w:t xml:space="preserve"> </w:t>
            </w:r>
          </w:p>
        </w:tc>
        <w:tc>
          <w:tcPr>
            <w:tcW w:w="270" w:type="dxa"/>
            <w:tcBorders>
              <w:right w:val="single" w:sz="8" w:space="0" w:color="4F81BD" w:themeColor="accent1"/>
            </w:tcBorders>
          </w:tcPr>
          <w:p w14:paraId="06B561D0"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77761D9C" w14:textId="77777777"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14:paraId="095ADA98" w14:textId="77777777" w:rsidR="00D13611" w:rsidRDefault="00D13611" w:rsidP="00D13611">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14:paraId="7D80A280" w14:textId="77777777" w:rsidR="00D13611" w:rsidRDefault="00D13611" w:rsidP="00D13611">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Update credits and winnings</w:t>
            </w:r>
          </w:p>
          <w:p w14:paraId="4AE70BED"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r>
      <w:tr w:rsidR="003A5906" w14:paraId="34C22BE5"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3ECCCF3E" w14:textId="77777777" w:rsidR="003A5906" w:rsidRDefault="003A5906" w:rsidP="00D57862">
            <w:pPr>
              <w:jc w:val="center"/>
            </w:pPr>
            <w:r>
              <w:t>Week 10</w:t>
            </w:r>
          </w:p>
          <w:p w14:paraId="5237539E" w14:textId="77777777" w:rsidR="00C77ED6" w:rsidRDefault="00C77ED6" w:rsidP="00C77ED6">
            <w:pPr>
              <w:jc w:val="center"/>
            </w:pPr>
            <w:r>
              <w:t>Nov 9</w:t>
            </w:r>
            <w:r w:rsidRPr="00C77ED6">
              <w:rPr>
                <w:vertAlign w:val="superscript"/>
              </w:rPr>
              <w:t>th</w:t>
            </w:r>
            <w:r>
              <w:t xml:space="preserve"> – Nov 15</w:t>
            </w:r>
            <w:r w:rsidRPr="00C77ED6">
              <w:rPr>
                <w:vertAlign w:val="superscript"/>
              </w:rPr>
              <w:t>th</w:t>
            </w:r>
          </w:p>
        </w:tc>
        <w:tc>
          <w:tcPr>
            <w:tcW w:w="270" w:type="dxa"/>
            <w:tcBorders>
              <w:right w:val="single" w:sz="8" w:space="0" w:color="4F81BD" w:themeColor="accent1"/>
            </w:tcBorders>
          </w:tcPr>
          <w:p w14:paraId="2F8FA2ED"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346A1F5C"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p w14:paraId="6641EE47" w14:textId="77777777"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67EDE">
              <w:t>Finish up any leftover pages</w:t>
            </w:r>
          </w:p>
          <w:p w14:paraId="0A5EFC2D" w14:textId="77777777"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alpha testing</w:t>
            </w:r>
          </w:p>
          <w:p w14:paraId="78FD10C7" w14:textId="77777777" w:rsidR="00D67EDE" w:rsidRP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beta testing</w:t>
            </w:r>
          </w:p>
          <w:p w14:paraId="1F79989B" w14:textId="77777777" w:rsidR="00D67EDE" w:rsidRPr="00D67EDE" w:rsidRDefault="00D67EDE" w:rsidP="00D67EDE">
            <w:pPr>
              <w:pStyle w:val="ListParagraph"/>
              <w:cnfStyle w:val="000000000000" w:firstRow="0" w:lastRow="0" w:firstColumn="0" w:lastColumn="0" w:oddVBand="0" w:evenVBand="0" w:oddHBand="0" w:evenHBand="0" w:firstRowFirstColumn="0" w:firstRowLastColumn="0" w:lastRowFirstColumn="0" w:lastRowLastColumn="0"/>
            </w:pPr>
          </w:p>
          <w:p w14:paraId="16E044F5" w14:textId="77777777" w:rsidR="00D67EDE" w:rsidRDefault="00D67EDE" w:rsidP="002A0889">
            <w:pPr>
              <w:cnfStyle w:val="000000000000" w:firstRow="0" w:lastRow="0" w:firstColumn="0" w:lastColumn="0" w:oddVBand="0" w:evenVBand="0" w:oddHBand="0" w:evenHBand="0" w:firstRowFirstColumn="0" w:firstRowLastColumn="0" w:lastRowFirstColumn="0" w:lastRowLastColumn="0"/>
            </w:pPr>
          </w:p>
        </w:tc>
      </w:tr>
      <w:tr w:rsidR="003A5906" w14:paraId="6C8F65AA"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181AAF35" w14:textId="77777777" w:rsidR="003A5906" w:rsidRDefault="003A5906" w:rsidP="00D57862">
            <w:pPr>
              <w:jc w:val="center"/>
            </w:pPr>
            <w:r>
              <w:t>Week 11</w:t>
            </w:r>
          </w:p>
          <w:p w14:paraId="52C054E0" w14:textId="77777777" w:rsidR="00C77ED6" w:rsidRDefault="00C77ED6" w:rsidP="00D57862">
            <w:pPr>
              <w:jc w:val="center"/>
            </w:pPr>
            <w:r>
              <w:t>Nov 16</w:t>
            </w:r>
            <w:r w:rsidRPr="00C77ED6">
              <w:rPr>
                <w:vertAlign w:val="superscript"/>
              </w:rPr>
              <w:t>th</w:t>
            </w:r>
            <w:r>
              <w:t xml:space="preserve"> – Nov 22</w:t>
            </w:r>
            <w:r w:rsidRPr="00C77ED6">
              <w:rPr>
                <w:vertAlign w:val="superscript"/>
              </w:rPr>
              <w:t>nd</w:t>
            </w:r>
          </w:p>
        </w:tc>
        <w:tc>
          <w:tcPr>
            <w:tcW w:w="270" w:type="dxa"/>
            <w:tcBorders>
              <w:right w:val="single" w:sz="8" w:space="0" w:color="4F81BD" w:themeColor="accent1"/>
            </w:tcBorders>
          </w:tcPr>
          <w:p w14:paraId="3785004C"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0469452C" w14:textId="77777777"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14:paraId="558F4921" w14:textId="77777777"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alpha testing</w:t>
            </w:r>
          </w:p>
          <w:p w14:paraId="74F54DE7" w14:textId="77777777"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beta testing</w:t>
            </w:r>
          </w:p>
          <w:p w14:paraId="01BA8BBC" w14:textId="77777777" w:rsidR="003A5906" w:rsidRDefault="003A5906" w:rsidP="00D67EDE">
            <w:pPr>
              <w:pStyle w:val="ListParagraph"/>
              <w:cnfStyle w:val="000000100000" w:firstRow="0" w:lastRow="0" w:firstColumn="0" w:lastColumn="0" w:oddVBand="0" w:evenVBand="0" w:oddHBand="1" w:evenHBand="0" w:firstRowFirstColumn="0" w:firstRowLastColumn="0" w:lastRowFirstColumn="0" w:lastRowLastColumn="0"/>
            </w:pPr>
          </w:p>
        </w:tc>
      </w:tr>
      <w:tr w:rsidR="003A5906" w14:paraId="3F40B369"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543C17B4" w14:textId="77777777" w:rsidR="003A5906" w:rsidRDefault="003A5906" w:rsidP="00D57862">
            <w:pPr>
              <w:jc w:val="center"/>
            </w:pPr>
            <w:r>
              <w:t>Week 12</w:t>
            </w:r>
          </w:p>
          <w:p w14:paraId="2066495B" w14:textId="77777777" w:rsidR="00C77ED6" w:rsidRDefault="00C77ED6" w:rsidP="00D57862">
            <w:pPr>
              <w:jc w:val="center"/>
            </w:pPr>
            <w:r>
              <w:t>Nov 23</w:t>
            </w:r>
            <w:r w:rsidRPr="00C77ED6">
              <w:rPr>
                <w:vertAlign w:val="superscript"/>
              </w:rPr>
              <w:t>rd</w:t>
            </w:r>
            <w:r>
              <w:t xml:space="preserve"> – Nov 29</w:t>
            </w:r>
            <w:r w:rsidRPr="00C77ED6">
              <w:rPr>
                <w:vertAlign w:val="superscript"/>
              </w:rPr>
              <w:t>th</w:t>
            </w:r>
          </w:p>
        </w:tc>
        <w:tc>
          <w:tcPr>
            <w:tcW w:w="270" w:type="dxa"/>
            <w:tcBorders>
              <w:right w:val="single" w:sz="8" w:space="0" w:color="4F81BD" w:themeColor="accent1"/>
            </w:tcBorders>
          </w:tcPr>
          <w:p w14:paraId="0F18F04B"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4AC7249E"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p w14:paraId="54D4A427" w14:textId="77777777"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alpha testing</w:t>
            </w:r>
          </w:p>
          <w:p w14:paraId="7CAA5570" w14:textId="77777777"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beta testing</w:t>
            </w:r>
          </w:p>
          <w:p w14:paraId="2D9CB1C2" w14:textId="77777777" w:rsidR="00D67EDE" w:rsidRP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fixing outstanding issues</w:t>
            </w:r>
          </w:p>
          <w:p w14:paraId="6F5C33EB" w14:textId="77777777" w:rsidR="00D67EDE" w:rsidRDefault="00D67EDE" w:rsidP="002A0889">
            <w:pPr>
              <w:cnfStyle w:val="000000000000" w:firstRow="0" w:lastRow="0" w:firstColumn="0" w:lastColumn="0" w:oddVBand="0" w:evenVBand="0" w:oddHBand="0" w:evenHBand="0" w:firstRowFirstColumn="0" w:firstRowLastColumn="0" w:lastRowFirstColumn="0" w:lastRowLastColumn="0"/>
            </w:pPr>
          </w:p>
        </w:tc>
      </w:tr>
      <w:tr w:rsidR="003A5906" w14:paraId="4CB740D8" w14:textId="77777777"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302F927F" w14:textId="77777777" w:rsidR="003A5906" w:rsidRDefault="003A5906" w:rsidP="00D57862">
            <w:pPr>
              <w:jc w:val="center"/>
            </w:pPr>
            <w:r>
              <w:t>Week 13</w:t>
            </w:r>
          </w:p>
          <w:p w14:paraId="2C13D353" w14:textId="77777777" w:rsidR="00C77ED6" w:rsidRDefault="00C77ED6" w:rsidP="00D57862">
            <w:pPr>
              <w:jc w:val="center"/>
            </w:pPr>
            <w:r>
              <w:t>Nov 30</w:t>
            </w:r>
            <w:r w:rsidRPr="00C77ED6">
              <w:rPr>
                <w:vertAlign w:val="superscript"/>
              </w:rPr>
              <w:t>th</w:t>
            </w:r>
            <w:r>
              <w:t xml:space="preserve"> – Dec 6</w:t>
            </w:r>
            <w:r w:rsidRPr="00C77ED6">
              <w:rPr>
                <w:vertAlign w:val="superscript"/>
              </w:rPr>
              <w:t>th</w:t>
            </w:r>
            <w:r>
              <w:t xml:space="preserve"> </w:t>
            </w:r>
          </w:p>
        </w:tc>
        <w:tc>
          <w:tcPr>
            <w:tcW w:w="270" w:type="dxa"/>
            <w:tcBorders>
              <w:right w:val="single" w:sz="8" w:space="0" w:color="4F81BD" w:themeColor="accent1"/>
            </w:tcBorders>
          </w:tcPr>
          <w:p w14:paraId="0F9EF20B"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14:paraId="5FB85022" w14:textId="77777777"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14:paraId="3CE714C6" w14:textId="77777777"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Start presentation prep</w:t>
            </w:r>
          </w:p>
          <w:p w14:paraId="0814C367" w14:textId="77777777" w:rsidR="00D67EDE" w:rsidRP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fixing outstanding issues</w:t>
            </w:r>
          </w:p>
          <w:p w14:paraId="1F99073C" w14:textId="77777777" w:rsidR="003A5906" w:rsidRDefault="003A5906" w:rsidP="002A0889">
            <w:pPr>
              <w:cnfStyle w:val="000000100000" w:firstRow="0" w:lastRow="0" w:firstColumn="0" w:lastColumn="0" w:oddVBand="0" w:evenVBand="0" w:oddHBand="1" w:evenHBand="0" w:firstRowFirstColumn="0" w:firstRowLastColumn="0" w:lastRowFirstColumn="0" w:lastRowLastColumn="0"/>
            </w:pPr>
          </w:p>
        </w:tc>
      </w:tr>
      <w:tr w:rsidR="003A5906" w14:paraId="12EEB8CE" w14:textId="77777777"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14:paraId="2D3F7337" w14:textId="77777777" w:rsidR="003A5906" w:rsidRDefault="003A5906" w:rsidP="00D57862">
            <w:pPr>
              <w:jc w:val="center"/>
            </w:pPr>
            <w:r>
              <w:t>Week 14</w:t>
            </w:r>
          </w:p>
          <w:p w14:paraId="7633C92A" w14:textId="77777777" w:rsidR="00C77ED6" w:rsidRDefault="00C77ED6" w:rsidP="00D57862">
            <w:pPr>
              <w:jc w:val="center"/>
            </w:pPr>
            <w:r>
              <w:t>Dec 7</w:t>
            </w:r>
            <w:r w:rsidRPr="00C77ED6">
              <w:rPr>
                <w:vertAlign w:val="superscript"/>
              </w:rPr>
              <w:t>th</w:t>
            </w:r>
            <w:r>
              <w:t xml:space="preserve"> – Dec 13</w:t>
            </w:r>
            <w:r w:rsidRPr="00C77ED6">
              <w:rPr>
                <w:vertAlign w:val="superscript"/>
              </w:rPr>
              <w:t>th</w:t>
            </w:r>
            <w:r>
              <w:t xml:space="preserve"> </w:t>
            </w:r>
          </w:p>
        </w:tc>
        <w:tc>
          <w:tcPr>
            <w:tcW w:w="270" w:type="dxa"/>
            <w:tcBorders>
              <w:right w:val="single" w:sz="8" w:space="0" w:color="4F81BD" w:themeColor="accent1"/>
            </w:tcBorders>
          </w:tcPr>
          <w:p w14:paraId="3BB93556"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14:paraId="4B3FFF6E" w14:textId="77777777" w:rsidR="00D67EDE" w:rsidRDefault="00D67EDE" w:rsidP="00D67EDE">
            <w:pPr>
              <w:pStyle w:val="ListParagraph"/>
              <w:cnfStyle w:val="000000000000" w:firstRow="0" w:lastRow="0" w:firstColumn="0" w:lastColumn="0" w:oddVBand="0" w:evenVBand="0" w:oddHBand="0" w:evenHBand="0" w:firstRowFirstColumn="0" w:firstRowLastColumn="0" w:lastRowFirstColumn="0" w:lastRowLastColumn="0"/>
            </w:pPr>
          </w:p>
          <w:p w14:paraId="7136FAF8" w14:textId="77777777" w:rsidR="00D67EDE"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Finish fixing </w:t>
            </w:r>
            <w:r w:rsidR="00D67EDE">
              <w:t>outstanding issues</w:t>
            </w:r>
          </w:p>
          <w:p w14:paraId="6546FE64" w14:textId="77777777" w:rsidR="00C77ED6"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project</w:t>
            </w:r>
          </w:p>
          <w:p w14:paraId="6F9A3DBC" w14:textId="77777777" w:rsidR="00C77ED6" w:rsidRPr="00D67EDE"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presentation</w:t>
            </w:r>
          </w:p>
          <w:p w14:paraId="0B3F355C" w14:textId="77777777" w:rsidR="003A5906" w:rsidRDefault="003A5906" w:rsidP="002A0889">
            <w:pPr>
              <w:cnfStyle w:val="000000000000" w:firstRow="0" w:lastRow="0" w:firstColumn="0" w:lastColumn="0" w:oddVBand="0" w:evenVBand="0" w:oddHBand="0" w:evenHBand="0" w:firstRowFirstColumn="0" w:firstRowLastColumn="0" w:lastRowFirstColumn="0" w:lastRowLastColumn="0"/>
            </w:pPr>
          </w:p>
        </w:tc>
      </w:tr>
    </w:tbl>
    <w:p w14:paraId="6B347B05" w14:textId="77777777" w:rsidR="002A0889" w:rsidRPr="002A0889" w:rsidRDefault="002A0889" w:rsidP="002A0889"/>
    <w:sectPr w:rsidR="002A0889" w:rsidRPr="002A0889" w:rsidSect="00B60641">
      <w:footerReference w:type="default" r:id="rId47"/>
      <w:pgSz w:w="12240" w:h="15840"/>
      <w:pgMar w:top="475" w:right="1440" w:bottom="432" w:left="1440" w:header="720" w:footer="720" w:gutter="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D15E02" w15:done="0"/>
  <w15:commentEx w15:paraId="3BC09B74" w15:done="0"/>
  <w15:commentEx w15:paraId="0F812656" w15:done="0"/>
  <w15:commentEx w15:paraId="68A872CD" w15:done="0"/>
  <w15:commentEx w15:paraId="21492034" w15:done="0"/>
  <w15:commentEx w15:paraId="0D653CCA" w15:done="0"/>
  <w15:commentEx w15:paraId="7FD9D94F" w15:done="0"/>
  <w15:commentEx w15:paraId="32234750" w15:done="0"/>
  <w15:commentEx w15:paraId="51A73367" w15:done="0"/>
  <w15:commentEx w15:paraId="53ADF902" w15:done="0"/>
  <w15:commentEx w15:paraId="31AEF0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95BFA4" w14:textId="77777777" w:rsidR="00E7381C" w:rsidRDefault="00E7381C" w:rsidP="00242C48">
      <w:pPr>
        <w:spacing w:after="0" w:line="240" w:lineRule="auto"/>
      </w:pPr>
      <w:r>
        <w:separator/>
      </w:r>
    </w:p>
  </w:endnote>
  <w:endnote w:type="continuationSeparator" w:id="0">
    <w:p w14:paraId="24616698" w14:textId="77777777" w:rsidR="00E7381C" w:rsidRDefault="00E7381C" w:rsidP="00242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2813996"/>
      <w:docPartObj>
        <w:docPartGallery w:val="Page Numbers (Bottom of Page)"/>
        <w:docPartUnique/>
      </w:docPartObj>
    </w:sdtPr>
    <w:sdtEndPr>
      <w:rPr>
        <w:noProof/>
      </w:rPr>
    </w:sdtEndPr>
    <w:sdtContent>
      <w:p w14:paraId="6C1D8153" w14:textId="77777777" w:rsidR="00190202" w:rsidRDefault="00190202">
        <w:pPr>
          <w:pStyle w:val="Footer"/>
          <w:jc w:val="center"/>
        </w:pPr>
        <w:r>
          <w:fldChar w:fldCharType="begin"/>
        </w:r>
        <w:r>
          <w:instrText xml:space="preserve"> PAGE   \* MERGEFORMAT </w:instrText>
        </w:r>
        <w:r>
          <w:fldChar w:fldCharType="separate"/>
        </w:r>
        <w:r w:rsidR="006E64F8">
          <w:rPr>
            <w:noProof/>
          </w:rPr>
          <w:t>2</w:t>
        </w:r>
        <w:r>
          <w:rPr>
            <w:noProof/>
          </w:rPr>
          <w:fldChar w:fldCharType="end"/>
        </w:r>
      </w:p>
    </w:sdtContent>
  </w:sdt>
  <w:p w14:paraId="42F73FA5" w14:textId="77777777" w:rsidR="00190202" w:rsidRDefault="001902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36DF74" w14:textId="77777777" w:rsidR="00E7381C" w:rsidRDefault="00E7381C" w:rsidP="00242C48">
      <w:pPr>
        <w:spacing w:after="0" w:line="240" w:lineRule="auto"/>
      </w:pPr>
      <w:r>
        <w:separator/>
      </w:r>
    </w:p>
  </w:footnote>
  <w:footnote w:type="continuationSeparator" w:id="0">
    <w:p w14:paraId="08D8FE2C" w14:textId="77777777" w:rsidR="00E7381C" w:rsidRDefault="00E7381C" w:rsidP="00242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B79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C181D17"/>
    <w:multiLevelType w:val="hybridMultilevel"/>
    <w:tmpl w:val="6A7C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C3382"/>
    <w:multiLevelType w:val="hybridMultilevel"/>
    <w:tmpl w:val="91B4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BC0C99"/>
    <w:multiLevelType w:val="hybridMultilevel"/>
    <w:tmpl w:val="4A2E4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9364DB"/>
    <w:multiLevelType w:val="hybridMultilevel"/>
    <w:tmpl w:val="F09A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920A4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A7327F8"/>
    <w:multiLevelType w:val="multilevel"/>
    <w:tmpl w:val="FBF0D1E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2E373C1A"/>
    <w:multiLevelType w:val="hybridMultilevel"/>
    <w:tmpl w:val="E7761A2E"/>
    <w:lvl w:ilvl="0" w:tplc="04090001">
      <w:start w:val="1"/>
      <w:numFmt w:val="bullet"/>
      <w:lvlText w:val=""/>
      <w:lvlJc w:val="left"/>
      <w:pPr>
        <w:ind w:left="720" w:hanging="360"/>
      </w:pPr>
      <w:rPr>
        <w:rFonts w:ascii="Symbol" w:hAnsi="Symbol" w:hint="default"/>
      </w:rPr>
    </w:lvl>
    <w:lvl w:ilvl="1" w:tplc="977A8D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2E6BE2"/>
    <w:multiLevelType w:val="hybridMultilevel"/>
    <w:tmpl w:val="2554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0A1EC5"/>
    <w:multiLevelType w:val="hybridMultilevel"/>
    <w:tmpl w:val="38324702"/>
    <w:lvl w:ilvl="0" w:tplc="9D0A1A9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911527"/>
    <w:multiLevelType w:val="hybridMultilevel"/>
    <w:tmpl w:val="980C8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C36B91"/>
    <w:multiLevelType w:val="hybridMultilevel"/>
    <w:tmpl w:val="BDA4B418"/>
    <w:lvl w:ilvl="0" w:tplc="977A8D7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4D04A2"/>
    <w:multiLevelType w:val="hybridMultilevel"/>
    <w:tmpl w:val="B49AF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471A4B"/>
    <w:multiLevelType w:val="hybridMultilevel"/>
    <w:tmpl w:val="3042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D260C0"/>
    <w:multiLevelType w:val="hybridMultilevel"/>
    <w:tmpl w:val="00587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12"/>
  </w:num>
  <w:num w:numId="5">
    <w:abstractNumId w:val="11"/>
  </w:num>
  <w:num w:numId="6">
    <w:abstractNumId w:val="7"/>
  </w:num>
  <w:num w:numId="7">
    <w:abstractNumId w:val="13"/>
  </w:num>
  <w:num w:numId="8">
    <w:abstractNumId w:val="8"/>
  </w:num>
  <w:num w:numId="9">
    <w:abstractNumId w:val="4"/>
  </w:num>
  <w:num w:numId="10">
    <w:abstractNumId w:val="14"/>
  </w:num>
  <w:num w:numId="11">
    <w:abstractNumId w:val="9"/>
  </w:num>
  <w:num w:numId="12">
    <w:abstractNumId w:val="1"/>
  </w:num>
  <w:num w:numId="13">
    <w:abstractNumId w:val="2"/>
  </w:num>
  <w:num w:numId="14">
    <w:abstractNumId w:val="3"/>
  </w:num>
  <w:num w:numId="15">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collard, Sharon">
    <w15:presenceInfo w15:providerId="AD" w15:userId="S-1-5-21-147137802-1849766200-1651252915-13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47B"/>
    <w:rsid w:val="00034662"/>
    <w:rsid w:val="0003738D"/>
    <w:rsid w:val="00061C52"/>
    <w:rsid w:val="0007784A"/>
    <w:rsid w:val="00090A60"/>
    <w:rsid w:val="00096E81"/>
    <w:rsid w:val="000B149A"/>
    <w:rsid w:val="000C7EC1"/>
    <w:rsid w:val="000E5813"/>
    <w:rsid w:val="001531AB"/>
    <w:rsid w:val="0015392E"/>
    <w:rsid w:val="00163800"/>
    <w:rsid w:val="001732D9"/>
    <w:rsid w:val="00190202"/>
    <w:rsid w:val="001A5B80"/>
    <w:rsid w:val="001E54D3"/>
    <w:rsid w:val="001F655D"/>
    <w:rsid w:val="001F6ADA"/>
    <w:rsid w:val="00201FCC"/>
    <w:rsid w:val="00212EED"/>
    <w:rsid w:val="00242C48"/>
    <w:rsid w:val="00292BDA"/>
    <w:rsid w:val="002A0889"/>
    <w:rsid w:val="002C0E64"/>
    <w:rsid w:val="002D29F4"/>
    <w:rsid w:val="002F77F0"/>
    <w:rsid w:val="003645DC"/>
    <w:rsid w:val="003777E9"/>
    <w:rsid w:val="003A5429"/>
    <w:rsid w:val="003A5906"/>
    <w:rsid w:val="003D0FA6"/>
    <w:rsid w:val="003D5943"/>
    <w:rsid w:val="003E73D5"/>
    <w:rsid w:val="00420ACD"/>
    <w:rsid w:val="00440D1C"/>
    <w:rsid w:val="00455506"/>
    <w:rsid w:val="00481C06"/>
    <w:rsid w:val="004A1750"/>
    <w:rsid w:val="004A7010"/>
    <w:rsid w:val="004E34A5"/>
    <w:rsid w:val="00542A4C"/>
    <w:rsid w:val="005B6505"/>
    <w:rsid w:val="005D17B5"/>
    <w:rsid w:val="005F5A06"/>
    <w:rsid w:val="00640DBD"/>
    <w:rsid w:val="006619A1"/>
    <w:rsid w:val="00662258"/>
    <w:rsid w:val="00673546"/>
    <w:rsid w:val="006849E8"/>
    <w:rsid w:val="0068585F"/>
    <w:rsid w:val="00692967"/>
    <w:rsid w:val="006A3B00"/>
    <w:rsid w:val="006E64F8"/>
    <w:rsid w:val="006F34A5"/>
    <w:rsid w:val="006F7208"/>
    <w:rsid w:val="007136D6"/>
    <w:rsid w:val="00725C77"/>
    <w:rsid w:val="0075366D"/>
    <w:rsid w:val="0078449D"/>
    <w:rsid w:val="007A721E"/>
    <w:rsid w:val="007E7D34"/>
    <w:rsid w:val="00801D7D"/>
    <w:rsid w:val="00817D24"/>
    <w:rsid w:val="00834E4D"/>
    <w:rsid w:val="00837F3A"/>
    <w:rsid w:val="00842DD8"/>
    <w:rsid w:val="008632CC"/>
    <w:rsid w:val="008A4E1B"/>
    <w:rsid w:val="008E7E9C"/>
    <w:rsid w:val="008F57A9"/>
    <w:rsid w:val="00917140"/>
    <w:rsid w:val="00922131"/>
    <w:rsid w:val="0093647C"/>
    <w:rsid w:val="00956E5C"/>
    <w:rsid w:val="00967AD6"/>
    <w:rsid w:val="00987111"/>
    <w:rsid w:val="00991673"/>
    <w:rsid w:val="009B7E07"/>
    <w:rsid w:val="009C2497"/>
    <w:rsid w:val="009D6919"/>
    <w:rsid w:val="009E6B93"/>
    <w:rsid w:val="009F250D"/>
    <w:rsid w:val="00A179EA"/>
    <w:rsid w:val="00A45F83"/>
    <w:rsid w:val="00A63FAE"/>
    <w:rsid w:val="00A64D67"/>
    <w:rsid w:val="00A863CC"/>
    <w:rsid w:val="00A94568"/>
    <w:rsid w:val="00AF69B8"/>
    <w:rsid w:val="00B20438"/>
    <w:rsid w:val="00B60641"/>
    <w:rsid w:val="00B62EF2"/>
    <w:rsid w:val="00B71609"/>
    <w:rsid w:val="00BC7F87"/>
    <w:rsid w:val="00BE0A10"/>
    <w:rsid w:val="00BE47FE"/>
    <w:rsid w:val="00BE4CA3"/>
    <w:rsid w:val="00BF547C"/>
    <w:rsid w:val="00C13528"/>
    <w:rsid w:val="00C77ED6"/>
    <w:rsid w:val="00CA6AC6"/>
    <w:rsid w:val="00CE55F3"/>
    <w:rsid w:val="00D0543E"/>
    <w:rsid w:val="00D10FC9"/>
    <w:rsid w:val="00D13611"/>
    <w:rsid w:val="00D57862"/>
    <w:rsid w:val="00D67EDE"/>
    <w:rsid w:val="00D94715"/>
    <w:rsid w:val="00D972CD"/>
    <w:rsid w:val="00DA4D07"/>
    <w:rsid w:val="00DB35A3"/>
    <w:rsid w:val="00DD212C"/>
    <w:rsid w:val="00DE747B"/>
    <w:rsid w:val="00E32E97"/>
    <w:rsid w:val="00E47200"/>
    <w:rsid w:val="00E56436"/>
    <w:rsid w:val="00E6712D"/>
    <w:rsid w:val="00E7381C"/>
    <w:rsid w:val="00E94C87"/>
    <w:rsid w:val="00E97D2B"/>
    <w:rsid w:val="00EB3CC1"/>
    <w:rsid w:val="00EC294E"/>
    <w:rsid w:val="00ED43C3"/>
    <w:rsid w:val="00EE469D"/>
    <w:rsid w:val="00EF3885"/>
    <w:rsid w:val="00EF5B75"/>
    <w:rsid w:val="00F07A24"/>
    <w:rsid w:val="00F1442C"/>
    <w:rsid w:val="00F163AF"/>
    <w:rsid w:val="00F461E4"/>
    <w:rsid w:val="00F57C1E"/>
    <w:rsid w:val="00F6262F"/>
    <w:rsid w:val="00F72F03"/>
    <w:rsid w:val="00F8334B"/>
    <w:rsid w:val="00F953E2"/>
    <w:rsid w:val="00FD5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1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2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E74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01D7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801D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1D7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D4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3C3"/>
    <w:rPr>
      <w:rFonts w:ascii="Tahoma" w:hAnsi="Tahoma" w:cs="Tahoma"/>
      <w:sz w:val="16"/>
      <w:szCs w:val="16"/>
    </w:rPr>
  </w:style>
  <w:style w:type="paragraph" w:styleId="ListParagraph">
    <w:name w:val="List Paragraph"/>
    <w:basedOn w:val="Normal"/>
    <w:uiPriority w:val="34"/>
    <w:qFormat/>
    <w:rsid w:val="00CA6AC6"/>
    <w:pPr>
      <w:ind w:left="720"/>
      <w:contextualSpacing/>
    </w:pPr>
  </w:style>
  <w:style w:type="character" w:styleId="Hyperlink">
    <w:name w:val="Hyperlink"/>
    <w:basedOn w:val="DefaultParagraphFont"/>
    <w:uiPriority w:val="99"/>
    <w:unhideWhenUsed/>
    <w:rsid w:val="00E47200"/>
    <w:rPr>
      <w:color w:val="0000FF" w:themeColor="hyperlink"/>
      <w:u w:val="single"/>
    </w:rPr>
  </w:style>
  <w:style w:type="character" w:customStyle="1" w:styleId="Heading1Char">
    <w:name w:val="Heading 1 Char"/>
    <w:basedOn w:val="DefaultParagraphFont"/>
    <w:link w:val="Heading1"/>
    <w:uiPriority w:val="9"/>
    <w:rsid w:val="00242C48"/>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242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48"/>
  </w:style>
  <w:style w:type="paragraph" w:styleId="Footer">
    <w:name w:val="footer"/>
    <w:basedOn w:val="Normal"/>
    <w:link w:val="FooterChar"/>
    <w:uiPriority w:val="99"/>
    <w:unhideWhenUsed/>
    <w:rsid w:val="00242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8"/>
  </w:style>
  <w:style w:type="paragraph" w:styleId="Caption">
    <w:name w:val="caption"/>
    <w:basedOn w:val="Normal"/>
    <w:next w:val="Normal"/>
    <w:uiPriority w:val="35"/>
    <w:unhideWhenUsed/>
    <w:qFormat/>
    <w:rsid w:val="009B7E07"/>
    <w:pPr>
      <w:spacing w:line="240" w:lineRule="auto"/>
    </w:pPr>
    <w:rPr>
      <w:b/>
      <w:bCs/>
      <w:color w:val="4F81BD" w:themeColor="accent1"/>
      <w:sz w:val="18"/>
      <w:szCs w:val="18"/>
    </w:rPr>
  </w:style>
  <w:style w:type="table" w:styleId="LightShading-Accent1">
    <w:name w:val="Light Shading Accent 1"/>
    <w:basedOn w:val="TableNormal"/>
    <w:uiPriority w:val="60"/>
    <w:rsid w:val="002A088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3A590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3A59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1531AB"/>
    <w:rPr>
      <w:sz w:val="16"/>
      <w:szCs w:val="16"/>
    </w:rPr>
  </w:style>
  <w:style w:type="paragraph" w:styleId="CommentText">
    <w:name w:val="annotation text"/>
    <w:basedOn w:val="Normal"/>
    <w:link w:val="CommentTextChar"/>
    <w:uiPriority w:val="99"/>
    <w:semiHidden/>
    <w:unhideWhenUsed/>
    <w:rsid w:val="001531AB"/>
    <w:pPr>
      <w:spacing w:line="240" w:lineRule="auto"/>
    </w:pPr>
    <w:rPr>
      <w:sz w:val="20"/>
      <w:szCs w:val="20"/>
    </w:rPr>
  </w:style>
  <w:style w:type="character" w:customStyle="1" w:styleId="CommentTextChar">
    <w:name w:val="Comment Text Char"/>
    <w:basedOn w:val="DefaultParagraphFont"/>
    <w:link w:val="CommentText"/>
    <w:uiPriority w:val="99"/>
    <w:semiHidden/>
    <w:rsid w:val="001531AB"/>
    <w:rPr>
      <w:sz w:val="20"/>
      <w:szCs w:val="20"/>
    </w:rPr>
  </w:style>
  <w:style w:type="paragraph" w:styleId="CommentSubject">
    <w:name w:val="annotation subject"/>
    <w:basedOn w:val="CommentText"/>
    <w:next w:val="CommentText"/>
    <w:link w:val="CommentSubjectChar"/>
    <w:uiPriority w:val="99"/>
    <w:semiHidden/>
    <w:unhideWhenUsed/>
    <w:rsid w:val="001531AB"/>
    <w:rPr>
      <w:b/>
      <w:bCs/>
    </w:rPr>
  </w:style>
  <w:style w:type="character" w:customStyle="1" w:styleId="CommentSubjectChar">
    <w:name w:val="Comment Subject Char"/>
    <w:basedOn w:val="CommentTextChar"/>
    <w:link w:val="CommentSubject"/>
    <w:uiPriority w:val="99"/>
    <w:semiHidden/>
    <w:rsid w:val="001531AB"/>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2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E74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01D7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801D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1D7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D4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3C3"/>
    <w:rPr>
      <w:rFonts w:ascii="Tahoma" w:hAnsi="Tahoma" w:cs="Tahoma"/>
      <w:sz w:val="16"/>
      <w:szCs w:val="16"/>
    </w:rPr>
  </w:style>
  <w:style w:type="paragraph" w:styleId="ListParagraph">
    <w:name w:val="List Paragraph"/>
    <w:basedOn w:val="Normal"/>
    <w:uiPriority w:val="34"/>
    <w:qFormat/>
    <w:rsid w:val="00CA6AC6"/>
    <w:pPr>
      <w:ind w:left="720"/>
      <w:contextualSpacing/>
    </w:pPr>
  </w:style>
  <w:style w:type="character" w:styleId="Hyperlink">
    <w:name w:val="Hyperlink"/>
    <w:basedOn w:val="DefaultParagraphFont"/>
    <w:uiPriority w:val="99"/>
    <w:unhideWhenUsed/>
    <w:rsid w:val="00E47200"/>
    <w:rPr>
      <w:color w:val="0000FF" w:themeColor="hyperlink"/>
      <w:u w:val="single"/>
    </w:rPr>
  </w:style>
  <w:style w:type="character" w:customStyle="1" w:styleId="Heading1Char">
    <w:name w:val="Heading 1 Char"/>
    <w:basedOn w:val="DefaultParagraphFont"/>
    <w:link w:val="Heading1"/>
    <w:uiPriority w:val="9"/>
    <w:rsid w:val="00242C48"/>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242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48"/>
  </w:style>
  <w:style w:type="paragraph" w:styleId="Footer">
    <w:name w:val="footer"/>
    <w:basedOn w:val="Normal"/>
    <w:link w:val="FooterChar"/>
    <w:uiPriority w:val="99"/>
    <w:unhideWhenUsed/>
    <w:rsid w:val="00242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8"/>
  </w:style>
  <w:style w:type="paragraph" w:styleId="Caption">
    <w:name w:val="caption"/>
    <w:basedOn w:val="Normal"/>
    <w:next w:val="Normal"/>
    <w:uiPriority w:val="35"/>
    <w:unhideWhenUsed/>
    <w:qFormat/>
    <w:rsid w:val="009B7E07"/>
    <w:pPr>
      <w:spacing w:line="240" w:lineRule="auto"/>
    </w:pPr>
    <w:rPr>
      <w:b/>
      <w:bCs/>
      <w:color w:val="4F81BD" w:themeColor="accent1"/>
      <w:sz w:val="18"/>
      <w:szCs w:val="18"/>
    </w:rPr>
  </w:style>
  <w:style w:type="table" w:styleId="LightShading-Accent1">
    <w:name w:val="Light Shading Accent 1"/>
    <w:basedOn w:val="TableNormal"/>
    <w:uiPriority w:val="60"/>
    <w:rsid w:val="002A088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3A590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3A59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1531AB"/>
    <w:rPr>
      <w:sz w:val="16"/>
      <w:szCs w:val="16"/>
    </w:rPr>
  </w:style>
  <w:style w:type="paragraph" w:styleId="CommentText">
    <w:name w:val="annotation text"/>
    <w:basedOn w:val="Normal"/>
    <w:link w:val="CommentTextChar"/>
    <w:uiPriority w:val="99"/>
    <w:semiHidden/>
    <w:unhideWhenUsed/>
    <w:rsid w:val="001531AB"/>
    <w:pPr>
      <w:spacing w:line="240" w:lineRule="auto"/>
    </w:pPr>
    <w:rPr>
      <w:sz w:val="20"/>
      <w:szCs w:val="20"/>
    </w:rPr>
  </w:style>
  <w:style w:type="character" w:customStyle="1" w:styleId="CommentTextChar">
    <w:name w:val="Comment Text Char"/>
    <w:basedOn w:val="DefaultParagraphFont"/>
    <w:link w:val="CommentText"/>
    <w:uiPriority w:val="99"/>
    <w:semiHidden/>
    <w:rsid w:val="001531AB"/>
    <w:rPr>
      <w:sz w:val="20"/>
      <w:szCs w:val="20"/>
    </w:rPr>
  </w:style>
  <w:style w:type="paragraph" w:styleId="CommentSubject">
    <w:name w:val="annotation subject"/>
    <w:basedOn w:val="CommentText"/>
    <w:next w:val="CommentText"/>
    <w:link w:val="CommentSubjectChar"/>
    <w:uiPriority w:val="99"/>
    <w:semiHidden/>
    <w:unhideWhenUsed/>
    <w:rsid w:val="001531AB"/>
    <w:rPr>
      <w:b/>
      <w:bCs/>
    </w:rPr>
  </w:style>
  <w:style w:type="character" w:customStyle="1" w:styleId="CommentSubjectChar">
    <w:name w:val="Comment Subject Char"/>
    <w:basedOn w:val="CommentTextChar"/>
    <w:link w:val="CommentSubject"/>
    <w:uiPriority w:val="99"/>
    <w:semiHidden/>
    <w:rsid w:val="001531A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getbootstrap.com/"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oogle.c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en.wikipedia.org/wiki/Blackjac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msdn.microsoft.com/en-ca" TargetMode="External"/><Relationship Id="rId45" Type="http://schemas.openxmlformats.org/officeDocument/2006/relationships/hyperlink" Target="http://www.browserstack.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sdn.microsoft.com/en-us/library/bb545450.aspx" TargetMode="External"/><Relationship Id="rId52"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query.com/" TargetMode="External"/><Relationship Id="rId48" Type="http://schemas.openxmlformats.org/officeDocument/2006/relationships/fontTable" Target="fontTable.xml"/><Relationship Id="rId8" Type="http://schemas.openxmlformats.org/officeDocument/2006/relationships/endnotes" Target="endnotes.xml"/><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F88F38-9EC2-4163-A27E-53F9123FB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2501</Words>
  <Characters>14259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Danny</dc:creator>
  <cp:lastModifiedBy>Danny</cp:lastModifiedBy>
  <cp:revision>2</cp:revision>
  <dcterms:created xsi:type="dcterms:W3CDTF">2015-04-28T00:05:00Z</dcterms:created>
  <dcterms:modified xsi:type="dcterms:W3CDTF">2015-04-28T00:05:00Z</dcterms:modified>
</cp:coreProperties>
</file>